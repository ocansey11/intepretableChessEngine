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F76F7" w14:textId="4564A042" w:rsidR="006126DF" w:rsidRPr="008D3C9B" w:rsidRDefault="00C3799D" w:rsidP="00E74380">
      <w:pPr>
        <w:pStyle w:val="CoverPage"/>
        <w:jc w:val="left"/>
        <w:rPr>
          <w:rFonts w:cs="Arial"/>
        </w:rPr>
      </w:pPr>
      <w:bookmarkStart w:id="0" w:name="_Hlk204000458"/>
      <w:r w:rsidRPr="008D3C9B">
        <w:rPr>
          <w:rFonts w:cs="Arial"/>
          <w:noProof/>
        </w:rPr>
        <w:drawing>
          <wp:anchor distT="0" distB="0" distL="114300" distR="114300" simplePos="0" relativeHeight="251658241" behindDoc="1" locked="0" layoutInCell="1" allowOverlap="1" wp14:anchorId="79FBC980" wp14:editId="7C44CF8A">
            <wp:simplePos x="0" y="0"/>
            <wp:positionH relativeFrom="page">
              <wp:posOffset>911225</wp:posOffset>
            </wp:positionH>
            <wp:positionV relativeFrom="page">
              <wp:posOffset>890270</wp:posOffset>
            </wp:positionV>
            <wp:extent cx="1981200" cy="1981200"/>
            <wp:effectExtent l="0" t="0" r="0" b="0"/>
            <wp:wrapNone/>
            <wp:docPr id="352568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pic:spPr>
                </pic:pic>
              </a:graphicData>
            </a:graphic>
            <wp14:sizeRelH relativeFrom="page">
              <wp14:pctWidth>0</wp14:pctWidth>
            </wp14:sizeRelH>
            <wp14:sizeRelV relativeFrom="page">
              <wp14:pctHeight>0</wp14:pctHeight>
            </wp14:sizeRelV>
          </wp:anchor>
        </w:drawing>
      </w:r>
      <w:r w:rsidRPr="008D3C9B">
        <w:rPr>
          <w:rFonts w:cs="Arial"/>
          <w:noProof/>
        </w:rPr>
        <mc:AlternateContent>
          <mc:Choice Requires="wps">
            <w:drawing>
              <wp:anchor distT="0" distB="0" distL="114300" distR="114300" simplePos="0" relativeHeight="251658240" behindDoc="1" locked="0" layoutInCell="1" allowOverlap="1" wp14:anchorId="432C30A7" wp14:editId="76DAD2F2">
                <wp:simplePos x="0" y="0"/>
                <wp:positionH relativeFrom="column">
                  <wp:posOffset>-24765</wp:posOffset>
                </wp:positionH>
                <wp:positionV relativeFrom="paragraph">
                  <wp:posOffset>38735</wp:posOffset>
                </wp:positionV>
                <wp:extent cx="6193790" cy="9040495"/>
                <wp:effectExtent l="19050" t="19050" r="16510" b="27305"/>
                <wp:wrapNone/>
                <wp:docPr id="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a:xfrm>
                          <a:off x="0" y="0"/>
                          <a:ext cx="6193790" cy="9040495"/>
                        </a:xfrm>
                        <a:prstGeom prst="rect">
                          <a:avLst/>
                        </a:prstGeom>
                        <a:noFill/>
                        <a:ln w="508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E4DF0" id="Rectangle 2" o:spid="_x0000_s1026" style="position:absolute;margin-left:-1.95pt;margin-top:3.05pt;width:487.7pt;height:71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" filled="f" strokecolor="windowText" strokeweight="4pt"/>
            </w:pict>
          </mc:Fallback>
        </mc:AlternateContent>
      </w:r>
    </w:p>
    <w:p w14:paraId="7253BC9E" w14:textId="77777777" w:rsidR="00E74380" w:rsidRPr="008D3C9B" w:rsidRDefault="00E74380" w:rsidP="00E74380">
      <w:pPr>
        <w:rPr>
          <w:rFonts w:cs="Arial"/>
        </w:rPr>
      </w:pPr>
    </w:p>
    <w:p w14:paraId="1177DFE7" w14:textId="77777777" w:rsidR="006126DF" w:rsidRPr="008D3C9B" w:rsidRDefault="006126DF">
      <w:pPr>
        <w:pStyle w:val="CoverPage"/>
        <w:rPr>
          <w:rFonts w:cs="Arial"/>
        </w:rPr>
      </w:pPr>
    </w:p>
    <w:p w14:paraId="3ED566FA" w14:textId="77777777" w:rsidR="006126DF" w:rsidRPr="008D3C9B" w:rsidRDefault="006126DF">
      <w:pPr>
        <w:pStyle w:val="CoverPage"/>
        <w:jc w:val="left"/>
        <w:rPr>
          <w:rFonts w:cs="Arial"/>
        </w:rPr>
      </w:pPr>
    </w:p>
    <w:p w14:paraId="1BDC584B" w14:textId="77777777" w:rsidR="006126DF" w:rsidRPr="008D3C9B" w:rsidRDefault="006126DF" w:rsidP="00837A51">
      <w:pPr>
        <w:pStyle w:val="NoSpacing"/>
        <w:rPr>
          <w:rFonts w:cs="Arial"/>
        </w:rPr>
      </w:pPr>
    </w:p>
    <w:p w14:paraId="6F33F60E" w14:textId="77777777" w:rsidR="00E74380" w:rsidRPr="008D3C9B" w:rsidRDefault="00E74380" w:rsidP="00837A51">
      <w:pPr>
        <w:pStyle w:val="NoSpacing"/>
        <w:rPr>
          <w:rFonts w:cs="Arial"/>
        </w:rPr>
      </w:pPr>
    </w:p>
    <w:p w14:paraId="37737BDC" w14:textId="77777777" w:rsidR="00837A51" w:rsidRPr="008D3C9B" w:rsidRDefault="00837A51" w:rsidP="00837A51">
      <w:pPr>
        <w:pStyle w:val="NoSpacing"/>
        <w:rPr>
          <w:rFonts w:cs="Arial"/>
        </w:rPr>
      </w:pPr>
    </w:p>
    <w:p w14:paraId="64637BAA" w14:textId="77777777" w:rsidR="00837A51" w:rsidRPr="008D3C9B" w:rsidRDefault="00837A51" w:rsidP="00837A51">
      <w:pPr>
        <w:pStyle w:val="NoSpacing"/>
        <w:rPr>
          <w:rFonts w:cs="Arial"/>
        </w:rPr>
      </w:pPr>
    </w:p>
    <w:p w14:paraId="578C134E" w14:textId="77777777" w:rsidR="00837A51" w:rsidRPr="008D3C9B" w:rsidRDefault="00837A51" w:rsidP="00837A51">
      <w:pPr>
        <w:pStyle w:val="NoSpacing"/>
        <w:rPr>
          <w:rFonts w:cs="Arial"/>
        </w:rPr>
      </w:pPr>
    </w:p>
    <w:p w14:paraId="33CD7C6A" w14:textId="77777777" w:rsidR="00E74380" w:rsidRPr="008D3C9B" w:rsidRDefault="00E74380" w:rsidP="00837A51">
      <w:pPr>
        <w:pStyle w:val="NoSpacing"/>
        <w:rPr>
          <w:rFonts w:cs="Arial"/>
        </w:rPr>
      </w:pPr>
    </w:p>
    <w:p w14:paraId="6D2AC99E" w14:textId="77777777" w:rsidR="006126DF" w:rsidRPr="008D3C9B" w:rsidRDefault="004E45A7" w:rsidP="00837A51">
      <w:pPr>
        <w:pStyle w:val="NoSpacing"/>
        <w:tabs>
          <w:tab w:val="left" w:pos="426"/>
        </w:tabs>
        <w:jc w:val="center"/>
        <w:rPr>
          <w:rFonts w:cs="Arial"/>
          <w:sz w:val="40"/>
          <w:szCs w:val="40"/>
        </w:rPr>
      </w:pPr>
      <w:r w:rsidRPr="008D3C9B">
        <w:rPr>
          <w:rFonts w:cs="Arial"/>
          <w:sz w:val="40"/>
          <w:szCs w:val="40"/>
        </w:rPr>
        <w:t>FACULTY OF SCIENCE &amp; TECHNOLOGY</w:t>
      </w:r>
    </w:p>
    <w:p w14:paraId="1D85ADCF" w14:textId="77777777" w:rsidR="00E74380" w:rsidRPr="008D3C9B" w:rsidRDefault="00E74380" w:rsidP="00E74380">
      <w:pPr>
        <w:pStyle w:val="NoSpacing"/>
        <w:jc w:val="center"/>
        <w:rPr>
          <w:rFonts w:cs="Arial"/>
        </w:rPr>
      </w:pPr>
    </w:p>
    <w:p w14:paraId="2C6997F8" w14:textId="77777777" w:rsidR="00E74380" w:rsidRPr="008D3C9B" w:rsidRDefault="00E74380" w:rsidP="00E74380">
      <w:pPr>
        <w:pStyle w:val="NoSpacing"/>
        <w:jc w:val="center"/>
        <w:rPr>
          <w:rFonts w:cs="Arial"/>
        </w:rPr>
      </w:pPr>
    </w:p>
    <w:p w14:paraId="69F7E0A7" w14:textId="77777777" w:rsidR="00837A51" w:rsidRPr="008D3C9B" w:rsidRDefault="00837A51" w:rsidP="00E74380">
      <w:pPr>
        <w:pStyle w:val="NoSpacing"/>
        <w:jc w:val="center"/>
        <w:rPr>
          <w:rFonts w:cs="Arial"/>
        </w:rPr>
      </w:pPr>
    </w:p>
    <w:p w14:paraId="65726585" w14:textId="77777777" w:rsidR="00E74380" w:rsidRPr="008D3C9B" w:rsidRDefault="00E74380" w:rsidP="00E74380">
      <w:pPr>
        <w:pStyle w:val="NoSpacing"/>
        <w:jc w:val="center"/>
        <w:rPr>
          <w:rFonts w:cs="Arial"/>
        </w:rPr>
      </w:pPr>
    </w:p>
    <w:p w14:paraId="70AD8D02" w14:textId="77777777" w:rsidR="00837A51" w:rsidRPr="008D3C9B" w:rsidRDefault="00837A51" w:rsidP="00E74380">
      <w:pPr>
        <w:pStyle w:val="NoSpacing"/>
        <w:jc w:val="center"/>
        <w:rPr>
          <w:rFonts w:cs="Arial"/>
        </w:rPr>
      </w:pPr>
    </w:p>
    <w:p w14:paraId="4D0782EE" w14:textId="77777777" w:rsidR="00837A51" w:rsidRPr="008D3C9B" w:rsidRDefault="00837A51" w:rsidP="00E74380">
      <w:pPr>
        <w:pStyle w:val="NoSpacing"/>
        <w:jc w:val="center"/>
        <w:rPr>
          <w:rFonts w:cs="Arial"/>
        </w:rPr>
      </w:pPr>
    </w:p>
    <w:p w14:paraId="3436D262" w14:textId="16C49591" w:rsidR="006126DF" w:rsidRPr="008D3C9B" w:rsidRDefault="00F43A70" w:rsidP="00837A51">
      <w:pPr>
        <w:pStyle w:val="NoSpacing"/>
        <w:spacing w:line="276" w:lineRule="auto"/>
        <w:jc w:val="center"/>
        <w:rPr>
          <w:rFonts w:cs="Arial"/>
          <w:sz w:val="36"/>
          <w:szCs w:val="36"/>
        </w:rPr>
      </w:pPr>
      <w:r w:rsidRPr="008D3C9B">
        <w:rPr>
          <w:rFonts w:cs="Arial"/>
          <w:sz w:val="36"/>
          <w:szCs w:val="36"/>
        </w:rPr>
        <w:t>M</w:t>
      </w:r>
      <w:r w:rsidR="00E74380" w:rsidRPr="008D3C9B">
        <w:rPr>
          <w:rFonts w:cs="Arial"/>
          <w:sz w:val="36"/>
          <w:szCs w:val="36"/>
        </w:rPr>
        <w:t>Sc</w:t>
      </w:r>
      <w:r w:rsidR="006126DF" w:rsidRPr="008D3C9B">
        <w:rPr>
          <w:rFonts w:cs="Arial"/>
          <w:sz w:val="36"/>
          <w:szCs w:val="36"/>
        </w:rPr>
        <w:t xml:space="preserve"> </w:t>
      </w:r>
      <w:r w:rsidR="005C36B4" w:rsidRPr="008D3C9B">
        <w:rPr>
          <w:rFonts w:cs="Arial"/>
          <w:sz w:val="36"/>
          <w:szCs w:val="36"/>
        </w:rPr>
        <w:t>Data Science and Artificial Intelligence</w:t>
      </w:r>
    </w:p>
    <w:p w14:paraId="3631BEFC" w14:textId="635580E3" w:rsidR="006126DF" w:rsidRPr="008D3C9B" w:rsidRDefault="005C36B4" w:rsidP="00837A51">
      <w:pPr>
        <w:pStyle w:val="NoSpacing"/>
        <w:spacing w:line="276" w:lineRule="auto"/>
        <w:jc w:val="center"/>
        <w:rPr>
          <w:rFonts w:cs="Arial"/>
          <w:sz w:val="36"/>
          <w:szCs w:val="36"/>
        </w:rPr>
      </w:pPr>
      <w:r w:rsidRPr="008D3C9B">
        <w:rPr>
          <w:rFonts w:cs="Arial"/>
          <w:sz w:val="36"/>
          <w:szCs w:val="36"/>
        </w:rPr>
        <w:t>June 2025</w:t>
      </w:r>
    </w:p>
    <w:p w14:paraId="2D78AB08" w14:textId="77777777" w:rsidR="006126DF" w:rsidRPr="008D3C9B" w:rsidRDefault="006126DF" w:rsidP="00E74380">
      <w:pPr>
        <w:pStyle w:val="NoSpacing"/>
        <w:jc w:val="center"/>
        <w:rPr>
          <w:rFonts w:cs="Arial"/>
        </w:rPr>
      </w:pPr>
    </w:p>
    <w:p w14:paraId="09461173" w14:textId="77777777" w:rsidR="00837A51" w:rsidRPr="008D3C9B" w:rsidRDefault="00837A51" w:rsidP="00E74380">
      <w:pPr>
        <w:pStyle w:val="NoSpacing"/>
        <w:jc w:val="center"/>
        <w:rPr>
          <w:rFonts w:cs="Arial"/>
        </w:rPr>
      </w:pPr>
    </w:p>
    <w:p w14:paraId="60181D73" w14:textId="77777777" w:rsidR="00837A51" w:rsidRPr="008D3C9B" w:rsidRDefault="00837A51" w:rsidP="00E74380">
      <w:pPr>
        <w:pStyle w:val="NoSpacing"/>
        <w:jc w:val="center"/>
        <w:rPr>
          <w:rFonts w:cs="Arial"/>
        </w:rPr>
      </w:pPr>
    </w:p>
    <w:p w14:paraId="182EB938" w14:textId="77777777" w:rsidR="00837A51" w:rsidRPr="008D3C9B" w:rsidRDefault="00837A51" w:rsidP="00E74380">
      <w:pPr>
        <w:pStyle w:val="NoSpacing"/>
        <w:jc w:val="center"/>
        <w:rPr>
          <w:rFonts w:cs="Arial"/>
        </w:rPr>
      </w:pPr>
    </w:p>
    <w:p w14:paraId="53845729" w14:textId="77777777" w:rsidR="006126DF" w:rsidRPr="008D3C9B" w:rsidRDefault="006126DF" w:rsidP="00E74380">
      <w:pPr>
        <w:pStyle w:val="NoSpacing"/>
        <w:jc w:val="center"/>
        <w:rPr>
          <w:rFonts w:cs="Arial"/>
        </w:rPr>
      </w:pPr>
    </w:p>
    <w:p w14:paraId="1710941E" w14:textId="77777777" w:rsidR="00837A51" w:rsidRPr="008D3C9B" w:rsidRDefault="00837A51" w:rsidP="00E74380">
      <w:pPr>
        <w:pStyle w:val="NoSpacing"/>
        <w:jc w:val="center"/>
        <w:rPr>
          <w:rFonts w:cs="Arial"/>
        </w:rPr>
      </w:pPr>
    </w:p>
    <w:p w14:paraId="720EFCAA" w14:textId="234B5AE2" w:rsidR="006126DF" w:rsidRPr="008D3C9B" w:rsidRDefault="00831B78" w:rsidP="00E74380">
      <w:pPr>
        <w:pStyle w:val="NoSpacing"/>
        <w:jc w:val="center"/>
        <w:rPr>
          <w:rFonts w:cs="Arial"/>
          <w:sz w:val="36"/>
          <w:szCs w:val="36"/>
        </w:rPr>
      </w:pPr>
      <w:r w:rsidRPr="008D3C9B">
        <w:rPr>
          <w:rFonts w:cs="Arial"/>
          <w:sz w:val="36"/>
          <w:szCs w:val="36"/>
        </w:rPr>
        <w:t>Interpretab</w:t>
      </w:r>
      <w:r>
        <w:rPr>
          <w:rFonts w:cs="Arial"/>
          <w:sz w:val="36"/>
          <w:szCs w:val="36"/>
        </w:rPr>
        <w:t xml:space="preserve">le </w:t>
      </w:r>
      <w:r w:rsidR="00311190" w:rsidRPr="008D3C9B">
        <w:rPr>
          <w:rFonts w:cs="Arial"/>
          <w:sz w:val="36"/>
          <w:szCs w:val="36"/>
        </w:rPr>
        <w:t>Chess Engine</w:t>
      </w:r>
      <w:r>
        <w:rPr>
          <w:rFonts w:cs="Arial"/>
          <w:sz w:val="36"/>
          <w:szCs w:val="36"/>
        </w:rPr>
        <w:t>:</w:t>
      </w:r>
      <w:r w:rsidR="00311190" w:rsidRPr="008D3C9B">
        <w:rPr>
          <w:rFonts w:cs="Arial"/>
          <w:sz w:val="36"/>
          <w:szCs w:val="36"/>
        </w:rPr>
        <w:t xml:space="preserve"> </w:t>
      </w:r>
      <w:r w:rsidRPr="00831B78">
        <w:rPr>
          <w:rFonts w:cs="Arial"/>
          <w:sz w:val="36"/>
          <w:szCs w:val="36"/>
        </w:rPr>
        <w:t>Neural</w:t>
      </w:r>
      <w:r>
        <w:rPr>
          <w:rFonts w:cs="Arial"/>
          <w:sz w:val="36"/>
          <w:szCs w:val="36"/>
        </w:rPr>
        <w:t xml:space="preserve"> Network</w:t>
      </w:r>
      <w:r w:rsidRPr="00831B78">
        <w:rPr>
          <w:rFonts w:cs="Arial"/>
          <w:sz w:val="36"/>
          <w:szCs w:val="36"/>
        </w:rPr>
        <w:t xml:space="preserve"> Architectures and Explainable AI for Transparent Move Prediction</w:t>
      </w:r>
    </w:p>
    <w:p w14:paraId="440007AF" w14:textId="77777777" w:rsidR="006126DF" w:rsidRPr="008D3C9B" w:rsidRDefault="006126DF" w:rsidP="00E74380">
      <w:pPr>
        <w:pStyle w:val="NoSpacing"/>
        <w:jc w:val="center"/>
        <w:rPr>
          <w:rFonts w:cs="Arial"/>
        </w:rPr>
      </w:pPr>
    </w:p>
    <w:p w14:paraId="50339D37" w14:textId="77777777" w:rsidR="00837A51" w:rsidRPr="008D3C9B" w:rsidRDefault="00837A51" w:rsidP="00E74380">
      <w:pPr>
        <w:pStyle w:val="NoSpacing"/>
        <w:jc w:val="center"/>
        <w:rPr>
          <w:rFonts w:cs="Arial"/>
        </w:rPr>
      </w:pPr>
    </w:p>
    <w:p w14:paraId="67231C3F" w14:textId="77777777" w:rsidR="00837A51" w:rsidRPr="008D3C9B" w:rsidRDefault="00837A51" w:rsidP="00E74380">
      <w:pPr>
        <w:pStyle w:val="NoSpacing"/>
        <w:jc w:val="center"/>
        <w:rPr>
          <w:rFonts w:cs="Arial"/>
        </w:rPr>
      </w:pPr>
    </w:p>
    <w:p w14:paraId="48FF91D9" w14:textId="77777777" w:rsidR="006126DF" w:rsidRPr="008D3C9B" w:rsidRDefault="006126DF" w:rsidP="00E74380">
      <w:pPr>
        <w:pStyle w:val="NoSpacing"/>
        <w:jc w:val="center"/>
        <w:rPr>
          <w:rFonts w:cs="Arial"/>
        </w:rPr>
      </w:pPr>
    </w:p>
    <w:p w14:paraId="0F8B206E" w14:textId="77777777" w:rsidR="00E74380" w:rsidRPr="008D3C9B" w:rsidRDefault="00E74380" w:rsidP="00E74380">
      <w:pPr>
        <w:pStyle w:val="NoSpacing"/>
        <w:jc w:val="center"/>
        <w:rPr>
          <w:rFonts w:cs="Arial"/>
          <w:sz w:val="36"/>
          <w:szCs w:val="36"/>
        </w:rPr>
      </w:pPr>
      <w:r w:rsidRPr="008D3C9B">
        <w:rPr>
          <w:rFonts w:cs="Arial"/>
          <w:sz w:val="36"/>
          <w:szCs w:val="36"/>
        </w:rPr>
        <w:t>by</w:t>
      </w:r>
    </w:p>
    <w:p w14:paraId="6767D355" w14:textId="77777777" w:rsidR="00E74380" w:rsidRPr="008D3C9B" w:rsidRDefault="00E74380" w:rsidP="00E74380">
      <w:pPr>
        <w:pStyle w:val="NoSpacing"/>
        <w:jc w:val="center"/>
        <w:rPr>
          <w:rFonts w:cs="Arial"/>
        </w:rPr>
      </w:pPr>
    </w:p>
    <w:p w14:paraId="152346A3" w14:textId="77777777" w:rsidR="00837A51" w:rsidRPr="008D3C9B" w:rsidRDefault="00837A51" w:rsidP="00E74380">
      <w:pPr>
        <w:pStyle w:val="NoSpacing"/>
        <w:jc w:val="center"/>
        <w:rPr>
          <w:rFonts w:cs="Arial"/>
        </w:rPr>
      </w:pPr>
    </w:p>
    <w:p w14:paraId="05599E21" w14:textId="77777777" w:rsidR="00837A51" w:rsidRPr="008D3C9B" w:rsidRDefault="00837A51" w:rsidP="00E74380">
      <w:pPr>
        <w:pStyle w:val="NoSpacing"/>
        <w:jc w:val="center"/>
        <w:rPr>
          <w:rFonts w:cs="Arial"/>
        </w:rPr>
      </w:pPr>
    </w:p>
    <w:p w14:paraId="5A141355" w14:textId="77777777" w:rsidR="00837A51" w:rsidRPr="008D3C9B" w:rsidRDefault="00837A51" w:rsidP="00E74380">
      <w:pPr>
        <w:pStyle w:val="NoSpacing"/>
        <w:jc w:val="center"/>
        <w:rPr>
          <w:rFonts w:cs="Arial"/>
        </w:rPr>
      </w:pPr>
    </w:p>
    <w:p w14:paraId="4F367853" w14:textId="3C1B03BB" w:rsidR="00837A51" w:rsidRPr="008D3C9B" w:rsidRDefault="005C36B4" w:rsidP="00837A51">
      <w:pPr>
        <w:pStyle w:val="NoSpacing"/>
        <w:jc w:val="center"/>
        <w:rPr>
          <w:rFonts w:cs="Arial"/>
          <w:sz w:val="36"/>
        </w:rPr>
      </w:pPr>
      <w:r w:rsidRPr="008D3C9B">
        <w:rPr>
          <w:rFonts w:cs="Arial"/>
          <w:sz w:val="36"/>
        </w:rPr>
        <w:t>Kevin Djabaku Ocansey</w:t>
      </w:r>
    </w:p>
    <w:p w14:paraId="77B2D6D3" w14:textId="77777777" w:rsidR="00837A51" w:rsidRPr="008D3C9B" w:rsidRDefault="00837A51" w:rsidP="00837A51">
      <w:pPr>
        <w:pStyle w:val="NoSpacing"/>
        <w:rPr>
          <w:rFonts w:cs="Arial"/>
          <w:sz w:val="36"/>
        </w:rPr>
      </w:pPr>
    </w:p>
    <w:p w14:paraId="22E85238" w14:textId="77777777" w:rsidR="004D60C5" w:rsidRPr="008D3C9B" w:rsidRDefault="004D60C5">
      <w:pPr>
        <w:rPr>
          <w:rFonts w:cs="Arial"/>
        </w:rPr>
      </w:pPr>
      <w:r w:rsidRPr="008D3C9B">
        <w:rPr>
          <w:rFonts w:cs="Arial"/>
        </w:rPr>
        <w:br w:type="page"/>
      </w:r>
    </w:p>
    <w:p w14:paraId="45A6E1AB" w14:textId="77777777" w:rsidR="004D60C5" w:rsidRPr="008D3C9B" w:rsidRDefault="004D60C5" w:rsidP="006B76E2">
      <w:pPr>
        <w:pStyle w:val="15Spacing"/>
        <w:rPr>
          <w:rFonts w:cs="Arial"/>
        </w:rPr>
      </w:pPr>
    </w:p>
    <w:p w14:paraId="2E2C4739" w14:textId="77777777" w:rsidR="00E80F2B" w:rsidRPr="008D3C9B" w:rsidRDefault="00E80F2B" w:rsidP="006B76E2">
      <w:pPr>
        <w:pStyle w:val="15Spacing"/>
        <w:rPr>
          <w:rFonts w:cs="Arial"/>
        </w:rPr>
      </w:pPr>
    </w:p>
    <w:p w14:paraId="73B510F9" w14:textId="77777777" w:rsidR="00E80F2B" w:rsidRPr="008D3C9B" w:rsidRDefault="00E80F2B" w:rsidP="006B76E2">
      <w:pPr>
        <w:pStyle w:val="15Spacing"/>
        <w:rPr>
          <w:rFonts w:cs="Arial"/>
        </w:rPr>
      </w:pPr>
    </w:p>
    <w:p w14:paraId="0459144D" w14:textId="77777777" w:rsidR="00E80F2B" w:rsidRPr="008D3C9B" w:rsidRDefault="00E80F2B" w:rsidP="006B76E2">
      <w:pPr>
        <w:pStyle w:val="15Spacing"/>
        <w:rPr>
          <w:rFonts w:cs="Arial"/>
        </w:rPr>
      </w:pPr>
    </w:p>
    <w:p w14:paraId="686C7A8E" w14:textId="77777777" w:rsidR="00E80F2B" w:rsidRPr="008D3C9B" w:rsidRDefault="00E80F2B" w:rsidP="006B76E2">
      <w:pPr>
        <w:pStyle w:val="15Spacing"/>
        <w:rPr>
          <w:rFonts w:cs="Arial"/>
        </w:rPr>
      </w:pPr>
    </w:p>
    <w:p w14:paraId="24A67659" w14:textId="77777777" w:rsidR="00E80F2B" w:rsidRPr="008D3C9B" w:rsidRDefault="00E80F2B" w:rsidP="006B76E2">
      <w:pPr>
        <w:pStyle w:val="15Spacing"/>
        <w:rPr>
          <w:rFonts w:cs="Arial"/>
        </w:rPr>
      </w:pPr>
    </w:p>
    <w:p w14:paraId="2117093A" w14:textId="77777777" w:rsidR="00E80F2B" w:rsidRPr="008D3C9B" w:rsidRDefault="00E80F2B" w:rsidP="006B76E2">
      <w:pPr>
        <w:pStyle w:val="15Spacing"/>
        <w:rPr>
          <w:rFonts w:cs="Arial"/>
        </w:rPr>
      </w:pPr>
    </w:p>
    <w:p w14:paraId="0BC9C832" w14:textId="77777777" w:rsidR="00E80F2B" w:rsidRPr="008D3C9B" w:rsidRDefault="00E80F2B" w:rsidP="006B76E2">
      <w:pPr>
        <w:pStyle w:val="15Spacing"/>
        <w:rPr>
          <w:rFonts w:cs="Arial"/>
        </w:rPr>
      </w:pPr>
    </w:p>
    <w:p w14:paraId="5711DCA3" w14:textId="77777777" w:rsidR="00E80F2B" w:rsidRPr="008D3C9B" w:rsidRDefault="00E80F2B" w:rsidP="006B76E2">
      <w:pPr>
        <w:pStyle w:val="15Spacing"/>
        <w:rPr>
          <w:rFonts w:cs="Arial"/>
        </w:rPr>
      </w:pPr>
    </w:p>
    <w:p w14:paraId="634A3513" w14:textId="77777777" w:rsidR="00E80F2B" w:rsidRPr="008D3C9B" w:rsidRDefault="00E80F2B" w:rsidP="006B76E2">
      <w:pPr>
        <w:pStyle w:val="15Spacing"/>
        <w:rPr>
          <w:rFonts w:cs="Arial"/>
        </w:rPr>
      </w:pPr>
    </w:p>
    <w:p w14:paraId="30E30E44" w14:textId="77777777" w:rsidR="00E80F2B" w:rsidRPr="008D3C9B" w:rsidRDefault="00E80F2B" w:rsidP="006B76E2">
      <w:pPr>
        <w:pStyle w:val="15Spacing"/>
        <w:rPr>
          <w:rFonts w:cs="Arial"/>
        </w:rPr>
      </w:pPr>
    </w:p>
    <w:p w14:paraId="11A723EB" w14:textId="77777777" w:rsidR="00E80F2B" w:rsidRPr="008D3C9B" w:rsidRDefault="00E80F2B" w:rsidP="006B76E2">
      <w:pPr>
        <w:pStyle w:val="15Spacing"/>
        <w:rPr>
          <w:rFonts w:cs="Arial"/>
        </w:rPr>
      </w:pPr>
    </w:p>
    <w:p w14:paraId="5419A059" w14:textId="77777777" w:rsidR="006B76E2" w:rsidRPr="008D3C9B" w:rsidRDefault="006B76E2" w:rsidP="006B76E2">
      <w:pPr>
        <w:pStyle w:val="15Spacing"/>
        <w:rPr>
          <w:rFonts w:cs="Arial"/>
        </w:rPr>
      </w:pPr>
    </w:p>
    <w:p w14:paraId="76295616" w14:textId="77777777" w:rsidR="00E80F2B" w:rsidRPr="008D3C9B" w:rsidRDefault="00E80F2B" w:rsidP="006B76E2">
      <w:pPr>
        <w:pStyle w:val="15Spacing"/>
        <w:rPr>
          <w:rFonts w:cs="Arial"/>
        </w:rPr>
      </w:pPr>
    </w:p>
    <w:p w14:paraId="2AD88F71" w14:textId="77777777" w:rsidR="00E80F2B" w:rsidRPr="008D3C9B" w:rsidRDefault="00E80F2B" w:rsidP="006B76E2">
      <w:pPr>
        <w:pStyle w:val="15Spacing"/>
        <w:rPr>
          <w:rFonts w:cs="Arial"/>
        </w:rPr>
      </w:pPr>
    </w:p>
    <w:p w14:paraId="5103A8DB" w14:textId="77777777" w:rsidR="00E80F2B" w:rsidRPr="008D3C9B" w:rsidRDefault="00E80F2B" w:rsidP="006B76E2">
      <w:pPr>
        <w:pStyle w:val="15Spacing"/>
        <w:rPr>
          <w:rFonts w:cs="Arial"/>
        </w:rPr>
      </w:pPr>
    </w:p>
    <w:p w14:paraId="1471CC5A" w14:textId="77777777" w:rsidR="00E80F2B" w:rsidRPr="008D3C9B" w:rsidRDefault="0070707A" w:rsidP="006B76E2">
      <w:pPr>
        <w:pStyle w:val="15Spacing"/>
        <w:jc w:val="center"/>
        <w:rPr>
          <w:rFonts w:cs="Arial"/>
          <w:sz w:val="28"/>
        </w:rPr>
      </w:pPr>
      <w:r w:rsidRPr="008D3C9B">
        <w:rPr>
          <w:rFonts w:cs="Arial"/>
          <w:sz w:val="28"/>
        </w:rPr>
        <w:t>Faculty of Science &amp; Technology</w:t>
      </w:r>
    </w:p>
    <w:p w14:paraId="6CB956A9" w14:textId="77777777" w:rsidR="00E80F2B" w:rsidRPr="008D3C9B" w:rsidRDefault="003C2D12" w:rsidP="006B76E2">
      <w:pPr>
        <w:pStyle w:val="15Spacing"/>
        <w:jc w:val="center"/>
        <w:rPr>
          <w:rFonts w:cs="Arial"/>
          <w:sz w:val="28"/>
        </w:rPr>
      </w:pPr>
      <w:r w:rsidRPr="008D3C9B">
        <w:rPr>
          <w:rFonts w:cs="Arial"/>
          <w:sz w:val="28"/>
        </w:rPr>
        <w:t>Department of Computing and Informatics</w:t>
      </w:r>
    </w:p>
    <w:p w14:paraId="1D3E738E" w14:textId="1B09739D" w:rsidR="00E80F2B" w:rsidRPr="008D3C9B" w:rsidRDefault="003054B2" w:rsidP="006B76E2">
      <w:pPr>
        <w:pStyle w:val="15Spacing"/>
        <w:jc w:val="center"/>
        <w:rPr>
          <w:rFonts w:cs="Arial"/>
          <w:sz w:val="28"/>
        </w:rPr>
      </w:pPr>
      <w:r w:rsidRPr="008D3C9B">
        <w:rPr>
          <w:rFonts w:cs="Arial"/>
          <w:sz w:val="28"/>
        </w:rPr>
        <w:t>Individual Masters</w:t>
      </w:r>
      <w:r w:rsidR="00E80F2B" w:rsidRPr="008D3C9B">
        <w:rPr>
          <w:rFonts w:cs="Arial"/>
          <w:sz w:val="28"/>
        </w:rPr>
        <w:t xml:space="preserve"> Project</w:t>
      </w:r>
    </w:p>
    <w:p w14:paraId="7FE3C043" w14:textId="77777777" w:rsidR="00E80F2B" w:rsidRPr="008D3C9B" w:rsidRDefault="00E80F2B" w:rsidP="006B76E2">
      <w:pPr>
        <w:pStyle w:val="15Spacing"/>
        <w:rPr>
          <w:rFonts w:cs="Arial"/>
        </w:rPr>
      </w:pPr>
    </w:p>
    <w:p w14:paraId="5F53B496" w14:textId="77777777" w:rsidR="00E80F2B" w:rsidRPr="008D3C9B" w:rsidRDefault="00E80F2B" w:rsidP="006B76E2">
      <w:pPr>
        <w:pStyle w:val="15Spacing"/>
        <w:rPr>
          <w:rFonts w:cs="Arial"/>
        </w:rPr>
      </w:pPr>
    </w:p>
    <w:p w14:paraId="2943CE36" w14:textId="77777777" w:rsidR="00E80F2B" w:rsidRPr="008D3C9B" w:rsidRDefault="00E80F2B" w:rsidP="006B76E2">
      <w:pPr>
        <w:pStyle w:val="15Spacing"/>
        <w:rPr>
          <w:rFonts w:cs="Arial"/>
        </w:rPr>
      </w:pPr>
    </w:p>
    <w:p w14:paraId="294AC0CA" w14:textId="77777777" w:rsidR="00E80F2B" w:rsidRPr="008D3C9B" w:rsidRDefault="00E80F2B" w:rsidP="006B76E2">
      <w:pPr>
        <w:pStyle w:val="15Spacing"/>
        <w:rPr>
          <w:rFonts w:cs="Arial"/>
        </w:rPr>
      </w:pPr>
    </w:p>
    <w:p w14:paraId="33D2D0B0" w14:textId="77777777" w:rsidR="00E80F2B" w:rsidRPr="008D3C9B" w:rsidRDefault="00E80F2B" w:rsidP="006B76E2">
      <w:pPr>
        <w:pStyle w:val="15Spacing"/>
        <w:rPr>
          <w:rFonts w:cs="Arial"/>
        </w:rPr>
      </w:pPr>
    </w:p>
    <w:p w14:paraId="399CB878" w14:textId="77777777" w:rsidR="00E80F2B" w:rsidRPr="008D3C9B" w:rsidRDefault="00E80F2B" w:rsidP="006B76E2">
      <w:pPr>
        <w:pStyle w:val="15Spacing"/>
        <w:rPr>
          <w:rFonts w:cs="Arial"/>
        </w:rPr>
      </w:pPr>
    </w:p>
    <w:p w14:paraId="4C5DA6D7" w14:textId="77777777" w:rsidR="00E80F2B" w:rsidRPr="008D3C9B" w:rsidRDefault="00E80F2B" w:rsidP="006B76E2">
      <w:pPr>
        <w:pStyle w:val="15Spacing"/>
        <w:rPr>
          <w:rFonts w:cs="Arial"/>
        </w:rPr>
      </w:pPr>
    </w:p>
    <w:p w14:paraId="3FD65861" w14:textId="77777777" w:rsidR="00E80F2B" w:rsidRPr="008D3C9B" w:rsidRDefault="00E80F2B" w:rsidP="006B76E2">
      <w:pPr>
        <w:pStyle w:val="15Spacing"/>
        <w:rPr>
          <w:rFonts w:cs="Arial"/>
        </w:rPr>
      </w:pPr>
    </w:p>
    <w:p w14:paraId="1D0945A6" w14:textId="77777777" w:rsidR="00E80F2B" w:rsidRPr="008D3C9B" w:rsidRDefault="00E80F2B" w:rsidP="006B76E2">
      <w:pPr>
        <w:pStyle w:val="15Spacing"/>
        <w:rPr>
          <w:rFonts w:cs="Arial"/>
        </w:rPr>
      </w:pPr>
    </w:p>
    <w:p w14:paraId="07C1C4EE" w14:textId="77777777" w:rsidR="00E80F2B" w:rsidRPr="008D3C9B" w:rsidRDefault="00E80F2B" w:rsidP="006B76E2">
      <w:pPr>
        <w:pStyle w:val="15Spacing"/>
        <w:rPr>
          <w:rFonts w:cs="Arial"/>
        </w:rPr>
      </w:pPr>
    </w:p>
    <w:p w14:paraId="2FAC86D9" w14:textId="77777777" w:rsidR="00E80F2B" w:rsidRPr="008D3C9B" w:rsidRDefault="00E80F2B" w:rsidP="006B76E2">
      <w:pPr>
        <w:pStyle w:val="15Spacing"/>
        <w:rPr>
          <w:rFonts w:cs="Arial"/>
        </w:rPr>
      </w:pPr>
    </w:p>
    <w:p w14:paraId="08BE0901" w14:textId="77777777" w:rsidR="00E80F2B" w:rsidRPr="008D3C9B" w:rsidRDefault="00E80F2B" w:rsidP="006B76E2">
      <w:pPr>
        <w:pStyle w:val="15Spacing"/>
        <w:rPr>
          <w:rFonts w:cs="Arial"/>
        </w:rPr>
      </w:pPr>
    </w:p>
    <w:p w14:paraId="7D6C1A7D" w14:textId="77777777" w:rsidR="00E80F2B" w:rsidRPr="008D3C9B" w:rsidRDefault="00E80F2B" w:rsidP="006B76E2">
      <w:pPr>
        <w:pStyle w:val="15Spacing"/>
        <w:rPr>
          <w:rFonts w:cs="Arial"/>
        </w:rPr>
      </w:pPr>
    </w:p>
    <w:p w14:paraId="37413747" w14:textId="77777777" w:rsidR="00E80F2B" w:rsidRPr="008D3C9B" w:rsidRDefault="00E80F2B" w:rsidP="006B76E2">
      <w:pPr>
        <w:pStyle w:val="15Spacing"/>
        <w:rPr>
          <w:rFonts w:cs="Arial"/>
        </w:rPr>
      </w:pPr>
    </w:p>
    <w:p w14:paraId="5BF28106" w14:textId="77777777" w:rsidR="00E80F2B" w:rsidRPr="008D3C9B" w:rsidRDefault="00E80F2B" w:rsidP="006B76E2">
      <w:pPr>
        <w:pStyle w:val="15Spacing"/>
        <w:rPr>
          <w:rFonts w:cs="Arial"/>
        </w:rPr>
      </w:pPr>
    </w:p>
    <w:p w14:paraId="014CA20B" w14:textId="77777777" w:rsidR="00E80F2B" w:rsidRPr="008D3C9B" w:rsidRDefault="00E80F2B" w:rsidP="006B76E2">
      <w:pPr>
        <w:pStyle w:val="15Spacing"/>
        <w:rPr>
          <w:rFonts w:cs="Arial"/>
        </w:rPr>
      </w:pPr>
    </w:p>
    <w:p w14:paraId="73F131D2" w14:textId="77777777" w:rsidR="00E80F2B" w:rsidRPr="008D3C9B" w:rsidRDefault="00E80F2B" w:rsidP="006B76E2">
      <w:pPr>
        <w:pStyle w:val="15Spacing"/>
        <w:rPr>
          <w:rFonts w:cs="Arial"/>
        </w:rPr>
      </w:pPr>
    </w:p>
    <w:p w14:paraId="07113D7B" w14:textId="77777777" w:rsidR="006126DF" w:rsidRPr="008D3C9B" w:rsidRDefault="006126DF" w:rsidP="00837A51">
      <w:pPr>
        <w:pStyle w:val="NoSpacing"/>
        <w:rPr>
          <w:rFonts w:cs="Arial"/>
          <w:b/>
          <w:bCs/>
          <w:sz w:val="32"/>
          <w:szCs w:val="32"/>
        </w:rPr>
      </w:pPr>
      <w:r w:rsidRPr="008D3C9B">
        <w:rPr>
          <w:rFonts w:cs="Arial"/>
          <w:b/>
          <w:bCs/>
        </w:rPr>
        <w:br w:type="page"/>
      </w:r>
      <w:r w:rsidRPr="008D3C9B">
        <w:rPr>
          <w:rFonts w:cs="Arial"/>
          <w:b/>
          <w:bCs/>
          <w:sz w:val="32"/>
          <w:szCs w:val="32"/>
        </w:rPr>
        <w:lastRenderedPageBreak/>
        <w:t>Abstract</w:t>
      </w:r>
    </w:p>
    <w:p w14:paraId="3B703DD3" w14:textId="77777777" w:rsidR="001C035F" w:rsidRPr="008D3C9B" w:rsidRDefault="001C035F" w:rsidP="0087358C">
      <w:pPr>
        <w:pStyle w:val="15Spacing"/>
        <w:rPr>
          <w:rFonts w:cs="Arial"/>
        </w:rPr>
      </w:pPr>
    </w:p>
    <w:p w14:paraId="74532977" w14:textId="0120D44D" w:rsidR="00DF0BCA" w:rsidRPr="00DF0BCA" w:rsidRDefault="00DF0BCA" w:rsidP="00DF0BCA">
      <w:pPr>
        <w:pStyle w:val="15Spacing"/>
        <w:rPr>
          <w:rFonts w:cs="Arial"/>
        </w:rPr>
      </w:pPr>
      <w:r w:rsidRPr="00DF0BCA">
        <w:rPr>
          <w:rFonts w:cs="Arial"/>
        </w:rPr>
        <w:t>Modern chess engines achieve superhuman performance but operate as opaque "black boxes," obscuring their decision-making processes within distributed representations. While traditional engines like Deep Blue provided transparent, interpretable reasoning through explicit evaluation functions, contemporary systems like AlphaZero sacrifice interpretability for raw performance. This research addresses the critical need for interpretable neural chess systems that combine predictive capability with transparent reasoning.</w:t>
      </w:r>
    </w:p>
    <w:p w14:paraId="356AA59B" w14:textId="77777777" w:rsidR="00DF0BCA" w:rsidRPr="00DF0BCA" w:rsidRDefault="00DF0BCA" w:rsidP="00DF0BCA">
      <w:pPr>
        <w:pStyle w:val="15Spacing"/>
        <w:rPr>
          <w:rFonts w:cs="Arial"/>
        </w:rPr>
      </w:pPr>
      <w:r w:rsidRPr="00DF0BCA">
        <w:rPr>
          <w:rFonts w:cs="Arial"/>
        </w:rPr>
        <w:t xml:space="preserve">We developed and evaluated interpretable chess systems using three CNN architectures (ResNet-50, DenseNet-121, VGG-16) with systematic comparison of 12-plane versus 19-plane board encodings. Models were trained on </w:t>
      </w:r>
      <w:proofErr w:type="spellStart"/>
      <w:r w:rsidRPr="00DF0BCA">
        <w:rPr>
          <w:rFonts w:cs="Arial"/>
        </w:rPr>
        <w:t>Lichess</w:t>
      </w:r>
      <w:proofErr w:type="spellEnd"/>
      <w:r w:rsidRPr="00DF0BCA">
        <w:rPr>
          <w:rFonts w:cs="Arial"/>
        </w:rPr>
        <w:t xml:space="preserve"> game data and </w:t>
      </w:r>
      <w:proofErr w:type="spellStart"/>
      <w:r w:rsidRPr="00DF0BCA">
        <w:rPr>
          <w:rFonts w:cs="Arial"/>
        </w:rPr>
        <w:t>analyzed</w:t>
      </w:r>
      <w:proofErr w:type="spellEnd"/>
      <w:r w:rsidRPr="00DF0BCA">
        <w:rPr>
          <w:rFonts w:cs="Arial"/>
        </w:rPr>
        <w:t xml:space="preserve"> using complementary interpretability methods: SHAP feature attribution, Testing with Concept Activation Vectors (TCAV), and gradient-based saliency analysis. This multi-method approach enables robust validation of architectural reasoning patterns and chess concept learning.</w:t>
      </w:r>
    </w:p>
    <w:p w14:paraId="15A1C34C" w14:textId="23E58226" w:rsidR="00DF0BCA" w:rsidRPr="00DF0BCA" w:rsidRDefault="00DF0BCA" w:rsidP="00DF0BCA">
      <w:pPr>
        <w:pStyle w:val="15Spacing"/>
        <w:rPr>
          <w:rFonts w:cs="Arial"/>
        </w:rPr>
      </w:pPr>
      <w:r w:rsidRPr="00DF0BCA">
        <w:rPr>
          <w:rFonts w:cs="Arial"/>
        </w:rPr>
        <w:t>Results demonstrate that CNNs achieve 28.9-34.2% agreement with Stockfish recommendations, with ResNet-50 and 19-plane encoding optimal (34.2% accuracy). This work contributes validated methodology for interpretable AI in strategic domains, demonstrating that transparency and performance can be mutually reinforcing rather than competing objectives</w:t>
      </w:r>
      <w:r w:rsidR="00F832C9">
        <w:rPr>
          <w:rFonts w:cs="Arial"/>
        </w:rPr>
        <w:t>. This is</w:t>
      </w:r>
      <w:r w:rsidR="0086548B">
        <w:rPr>
          <w:rFonts w:cs="Arial"/>
        </w:rPr>
        <w:t xml:space="preserve"> </w:t>
      </w:r>
      <w:r w:rsidRPr="00DF0BCA">
        <w:rPr>
          <w:rFonts w:cs="Arial"/>
        </w:rPr>
        <w:t>increasingly critical as AI systems influence high-stakes decisions.</w:t>
      </w:r>
    </w:p>
    <w:p w14:paraId="5C008C96" w14:textId="2FE51F95" w:rsidR="00E75CB2" w:rsidRPr="008D3C9B" w:rsidRDefault="00E75CB2" w:rsidP="0087358C">
      <w:pPr>
        <w:pStyle w:val="15Spacing"/>
        <w:rPr>
          <w:rFonts w:cs="Arial"/>
          <w:color w:val="FF0000"/>
        </w:rPr>
      </w:pPr>
    </w:p>
    <w:p w14:paraId="087B8B54" w14:textId="77777777" w:rsidR="0032731B" w:rsidRPr="008D3C9B" w:rsidRDefault="0032731B">
      <w:pPr>
        <w:rPr>
          <w:rFonts w:cs="Arial"/>
        </w:rPr>
      </w:pPr>
      <w:r w:rsidRPr="008D3C9B">
        <w:rPr>
          <w:rFonts w:cs="Arial"/>
        </w:rPr>
        <w:br w:type="page"/>
      </w:r>
    </w:p>
    <w:tbl>
      <w:tblPr>
        <w:tblW w:w="5000" w:type="pct"/>
        <w:tblCellSpacing w:w="0" w:type="dxa"/>
        <w:tblCellMar>
          <w:left w:w="0" w:type="dxa"/>
          <w:right w:w="0" w:type="dxa"/>
        </w:tblCellMar>
        <w:tblLook w:val="0000" w:firstRow="0" w:lastRow="0" w:firstColumn="0" w:lastColumn="0" w:noHBand="0" w:noVBand="0"/>
      </w:tblPr>
      <w:tblGrid>
        <w:gridCol w:w="9638"/>
      </w:tblGrid>
      <w:tr w:rsidR="00837A51" w:rsidRPr="008D3C9B" w14:paraId="002662C9" w14:textId="77777777" w:rsidTr="00EA13C1">
        <w:trPr>
          <w:tblCellSpacing w:w="0" w:type="dxa"/>
        </w:trPr>
        <w:tc>
          <w:tcPr>
            <w:tcW w:w="5000" w:type="pct"/>
            <w:tcBorders>
              <w:top w:val="nil"/>
              <w:left w:val="nil"/>
              <w:bottom w:val="nil"/>
              <w:right w:val="nil"/>
            </w:tcBorders>
            <w:vAlign w:val="center"/>
          </w:tcPr>
          <w:p w14:paraId="069CD4AF" w14:textId="77777777" w:rsidR="00837A51" w:rsidRPr="008D3C9B" w:rsidRDefault="0032731B" w:rsidP="00837A51">
            <w:pPr>
              <w:pStyle w:val="NoSpacing"/>
              <w:rPr>
                <w:rFonts w:cs="Arial"/>
                <w:b/>
                <w:sz w:val="32"/>
                <w:szCs w:val="32"/>
              </w:rPr>
            </w:pPr>
            <w:r w:rsidRPr="008D3C9B">
              <w:rPr>
                <w:rFonts w:cs="Arial"/>
              </w:rPr>
              <w:lastRenderedPageBreak/>
              <w:br w:type="page"/>
            </w:r>
            <w:r w:rsidRPr="008D3C9B">
              <w:rPr>
                <w:rFonts w:cs="Arial"/>
              </w:rPr>
              <w:br w:type="page"/>
            </w:r>
            <w:r w:rsidRPr="008D3C9B">
              <w:rPr>
                <w:rFonts w:cs="Arial"/>
              </w:rPr>
              <w:br w:type="page"/>
            </w:r>
            <w:r w:rsidR="00837A51" w:rsidRPr="008D3C9B">
              <w:rPr>
                <w:rFonts w:cs="Arial"/>
                <w:b/>
                <w:sz w:val="32"/>
                <w:szCs w:val="32"/>
              </w:rPr>
              <w:t>Dissertation Declaration</w:t>
            </w:r>
          </w:p>
          <w:p w14:paraId="4997F5C5" w14:textId="77777777" w:rsidR="008E6288" w:rsidRPr="008D3C9B" w:rsidRDefault="008E6288" w:rsidP="008E6288">
            <w:pPr>
              <w:pStyle w:val="12Spacing"/>
              <w:rPr>
                <w:rFonts w:cs="Arial"/>
              </w:rPr>
            </w:pPr>
          </w:p>
          <w:p w14:paraId="5B2584A0" w14:textId="6EB498B3" w:rsidR="00837A51" w:rsidRPr="008D3C9B" w:rsidRDefault="00837A51" w:rsidP="00301A1C">
            <w:pPr>
              <w:pStyle w:val="12Spacing"/>
              <w:rPr>
                <w:rFonts w:cs="Arial"/>
              </w:rPr>
            </w:pPr>
            <w:r w:rsidRPr="008D3C9B">
              <w:rPr>
                <w:rFonts w:cs="Arial"/>
              </w:rPr>
              <w:t>I agree that, should the University wish to retain it for reference purposes, a copy of my dissertation may be held by Bournemouth University normally for a period of 3 academic years. I understand that once the retention period has expired my dissertation will be destroyed.</w:t>
            </w:r>
          </w:p>
          <w:p w14:paraId="495DE2DD" w14:textId="77777777" w:rsidR="00837A51" w:rsidRPr="008D3C9B" w:rsidRDefault="00837A51" w:rsidP="00301A1C">
            <w:pPr>
              <w:pStyle w:val="12Spacing"/>
              <w:rPr>
                <w:rFonts w:cs="Arial"/>
                <w:sz w:val="24"/>
                <w:szCs w:val="24"/>
              </w:rPr>
            </w:pPr>
            <w:r w:rsidRPr="008D3C9B">
              <w:rPr>
                <w:rFonts w:cs="Arial"/>
              </w:rPr>
              <w:t> </w:t>
            </w:r>
          </w:p>
          <w:p w14:paraId="31D511FA" w14:textId="77777777" w:rsidR="00837A51" w:rsidRPr="008D3C9B" w:rsidRDefault="00837A51" w:rsidP="00301A1C">
            <w:pPr>
              <w:pStyle w:val="12Spacing"/>
              <w:rPr>
                <w:rFonts w:cs="Arial"/>
                <w:b/>
                <w:sz w:val="24"/>
                <w:szCs w:val="24"/>
              </w:rPr>
            </w:pPr>
            <w:r w:rsidRPr="008D3C9B">
              <w:rPr>
                <w:rFonts w:cs="Arial"/>
                <w:b/>
              </w:rPr>
              <w:t>Confidentiality</w:t>
            </w:r>
          </w:p>
          <w:p w14:paraId="561F678E" w14:textId="77777777" w:rsidR="00837A51" w:rsidRPr="008D3C9B" w:rsidRDefault="00837A51" w:rsidP="00301A1C">
            <w:pPr>
              <w:pStyle w:val="12Spacing"/>
              <w:rPr>
                <w:rFonts w:cs="Arial"/>
                <w:sz w:val="24"/>
                <w:szCs w:val="24"/>
              </w:rPr>
            </w:pPr>
            <w:r w:rsidRPr="008D3C9B">
              <w:rPr>
                <w:rFonts w:cs="Arial"/>
              </w:rPr>
              <w:t> </w:t>
            </w:r>
          </w:p>
          <w:p w14:paraId="0DD49439" w14:textId="13E0FB97" w:rsidR="00837A51" w:rsidRPr="008D3C9B" w:rsidRDefault="00837A51" w:rsidP="00301A1C">
            <w:pPr>
              <w:pStyle w:val="12Spacing"/>
              <w:rPr>
                <w:rFonts w:cs="Arial"/>
                <w:sz w:val="24"/>
                <w:szCs w:val="24"/>
              </w:rPr>
            </w:pPr>
            <w:r w:rsidRPr="008D3C9B">
              <w:rPr>
                <w:rFonts w:cs="Arial"/>
              </w:rPr>
              <w:t xml:space="preserve">I confirm that this dissertation does not contain information of a commercial or confidential nature or include personal information other than that which would normally be in the public domain unless the relevant permissions have been obtained. </w:t>
            </w:r>
            <w:r w:rsidR="003054B2" w:rsidRPr="008D3C9B">
              <w:rPr>
                <w:rFonts w:cs="Arial"/>
              </w:rPr>
              <w:t>Any</w:t>
            </w:r>
            <w:r w:rsidRPr="008D3C9B">
              <w:rPr>
                <w:rFonts w:cs="Arial"/>
              </w:rPr>
              <w:t xml:space="preserve"> information which identifies a particular individual's religious or political beliefs, information relating to their health, ethnicity, criminal </w:t>
            </w:r>
            <w:r w:rsidR="003054B2" w:rsidRPr="008D3C9B">
              <w:rPr>
                <w:rFonts w:cs="Arial"/>
              </w:rPr>
              <w:t>history,</w:t>
            </w:r>
            <w:r w:rsidRPr="008D3C9B">
              <w:rPr>
                <w:rFonts w:cs="Arial"/>
              </w:rPr>
              <w:t xml:space="preserve"> or sex life has been anonymised unless permission has been granted for its publication from the person to whom it relates.</w:t>
            </w:r>
          </w:p>
          <w:p w14:paraId="2F46F5D2" w14:textId="77777777" w:rsidR="00837A51" w:rsidRPr="008D3C9B" w:rsidRDefault="00837A51" w:rsidP="00301A1C">
            <w:pPr>
              <w:pStyle w:val="12Spacing"/>
              <w:rPr>
                <w:rFonts w:cs="Arial"/>
                <w:sz w:val="24"/>
                <w:szCs w:val="24"/>
              </w:rPr>
            </w:pPr>
            <w:r w:rsidRPr="008D3C9B">
              <w:rPr>
                <w:rFonts w:cs="Arial"/>
              </w:rPr>
              <w:t> </w:t>
            </w:r>
          </w:p>
          <w:p w14:paraId="50514C16" w14:textId="77777777" w:rsidR="00837A51" w:rsidRPr="008D3C9B" w:rsidRDefault="00837A51" w:rsidP="00301A1C">
            <w:pPr>
              <w:pStyle w:val="12Spacing"/>
              <w:rPr>
                <w:rFonts w:cs="Arial"/>
                <w:b/>
                <w:sz w:val="24"/>
                <w:szCs w:val="24"/>
              </w:rPr>
            </w:pPr>
            <w:r w:rsidRPr="008D3C9B">
              <w:rPr>
                <w:rFonts w:cs="Arial"/>
                <w:b/>
              </w:rPr>
              <w:t>Copyright</w:t>
            </w:r>
          </w:p>
          <w:p w14:paraId="59E0B6D1" w14:textId="77777777" w:rsidR="00837A51" w:rsidRPr="008D3C9B" w:rsidRDefault="00837A51" w:rsidP="00301A1C">
            <w:pPr>
              <w:pStyle w:val="12Spacing"/>
              <w:rPr>
                <w:rFonts w:cs="Arial"/>
                <w:sz w:val="24"/>
                <w:szCs w:val="24"/>
              </w:rPr>
            </w:pPr>
            <w:r w:rsidRPr="008D3C9B">
              <w:rPr>
                <w:rFonts w:cs="Arial"/>
              </w:rPr>
              <w:t> </w:t>
            </w:r>
          </w:p>
          <w:p w14:paraId="1CD24D10" w14:textId="77777777" w:rsidR="00837A51" w:rsidRPr="008D3C9B" w:rsidRDefault="00837A51" w:rsidP="00301A1C">
            <w:pPr>
              <w:pStyle w:val="12Spacing"/>
              <w:rPr>
                <w:rFonts w:cs="Arial"/>
                <w:sz w:val="24"/>
                <w:szCs w:val="24"/>
              </w:rPr>
            </w:pPr>
            <w:r w:rsidRPr="008D3C9B">
              <w:rPr>
                <w:rFonts w:cs="Arial"/>
              </w:rPr>
              <w:t>The copyright for this dissertation remains with me.</w:t>
            </w:r>
          </w:p>
          <w:p w14:paraId="4AE3302F" w14:textId="77777777" w:rsidR="00837A51" w:rsidRPr="008D3C9B" w:rsidRDefault="00837A51" w:rsidP="00301A1C">
            <w:pPr>
              <w:pStyle w:val="12Spacing"/>
              <w:rPr>
                <w:rFonts w:cs="Arial"/>
                <w:sz w:val="24"/>
                <w:szCs w:val="24"/>
              </w:rPr>
            </w:pPr>
            <w:r w:rsidRPr="008D3C9B">
              <w:rPr>
                <w:rFonts w:cs="Arial"/>
              </w:rPr>
              <w:t> </w:t>
            </w:r>
          </w:p>
          <w:p w14:paraId="08BC5EF5" w14:textId="77777777" w:rsidR="00837A51" w:rsidRPr="008D3C9B" w:rsidRDefault="00837A51" w:rsidP="00301A1C">
            <w:pPr>
              <w:pStyle w:val="12Spacing"/>
              <w:rPr>
                <w:rFonts w:cs="Arial"/>
                <w:b/>
                <w:sz w:val="24"/>
                <w:szCs w:val="24"/>
              </w:rPr>
            </w:pPr>
            <w:r w:rsidRPr="008D3C9B">
              <w:rPr>
                <w:rFonts w:cs="Arial"/>
                <w:b/>
              </w:rPr>
              <w:t>Requests for Information</w:t>
            </w:r>
          </w:p>
          <w:p w14:paraId="3D93955A" w14:textId="77777777" w:rsidR="00837A51" w:rsidRPr="008D3C9B" w:rsidRDefault="00837A51" w:rsidP="00301A1C">
            <w:pPr>
              <w:pStyle w:val="12Spacing"/>
              <w:rPr>
                <w:rFonts w:cs="Arial"/>
                <w:sz w:val="24"/>
                <w:szCs w:val="24"/>
              </w:rPr>
            </w:pPr>
            <w:r w:rsidRPr="008D3C9B">
              <w:rPr>
                <w:rFonts w:cs="Arial"/>
              </w:rPr>
              <w:t> </w:t>
            </w:r>
          </w:p>
          <w:p w14:paraId="61D567F3" w14:textId="77777777" w:rsidR="00837A51" w:rsidRPr="008D3C9B" w:rsidRDefault="00837A51" w:rsidP="00301A1C">
            <w:pPr>
              <w:pStyle w:val="12Spacing"/>
              <w:rPr>
                <w:rFonts w:cs="Arial"/>
                <w:sz w:val="24"/>
                <w:szCs w:val="24"/>
              </w:rPr>
            </w:pPr>
            <w:r w:rsidRPr="008D3C9B">
              <w:rPr>
                <w:rFonts w:cs="Arial"/>
              </w:rPr>
              <w:t>I agree that this dissertation may be made available as the result of a request for information under the Freedom of Information Act.</w:t>
            </w:r>
          </w:p>
          <w:p w14:paraId="5301AF57" w14:textId="77777777" w:rsidR="00837A51" w:rsidRPr="008D3C9B" w:rsidRDefault="00837A51" w:rsidP="00301A1C">
            <w:pPr>
              <w:pStyle w:val="12Spacing"/>
              <w:rPr>
                <w:rFonts w:cs="Arial"/>
                <w:sz w:val="24"/>
                <w:szCs w:val="24"/>
              </w:rPr>
            </w:pPr>
            <w:r w:rsidRPr="008D3C9B">
              <w:rPr>
                <w:rFonts w:cs="Arial"/>
              </w:rPr>
              <w:t> </w:t>
            </w:r>
          </w:p>
          <w:p w14:paraId="02B08330" w14:textId="77777777" w:rsidR="00A00943" w:rsidRPr="008D3C9B" w:rsidRDefault="00A00943" w:rsidP="00301A1C">
            <w:pPr>
              <w:pStyle w:val="12Spacing"/>
              <w:rPr>
                <w:rFonts w:cs="Arial"/>
                <w:b/>
                <w:bCs/>
                <w:u w:val="single"/>
              </w:rPr>
            </w:pPr>
          </w:p>
          <w:p w14:paraId="48A56F1A" w14:textId="7DCD9F75" w:rsidR="00837A51" w:rsidRPr="008D3C9B" w:rsidRDefault="00837A51" w:rsidP="00301A1C">
            <w:pPr>
              <w:pStyle w:val="12Spacing"/>
              <w:rPr>
                <w:rFonts w:cs="Arial"/>
                <w:u w:val="single"/>
              </w:rPr>
            </w:pPr>
            <w:r w:rsidRPr="008D3C9B">
              <w:rPr>
                <w:rFonts w:cs="Arial"/>
                <w:b/>
                <w:bCs/>
                <w:u w:val="single"/>
              </w:rPr>
              <w:t>Signed</w:t>
            </w:r>
            <w:r w:rsidRPr="008D3C9B">
              <w:rPr>
                <w:rFonts w:cs="Arial"/>
                <w:u w:val="single"/>
              </w:rPr>
              <w:t>:</w:t>
            </w:r>
            <w:r w:rsidR="00A00943" w:rsidRPr="008D3C9B">
              <w:rPr>
                <w:rFonts w:cs="Arial"/>
                <w:u w:val="single"/>
              </w:rPr>
              <w:t xml:space="preserve">                        </w:t>
            </w:r>
            <w:r w:rsidR="00474E32" w:rsidRPr="008D3C9B">
              <w:rPr>
                <w:rFonts w:cs="Arial"/>
                <w:u w:val="single"/>
              </w:rPr>
              <w:t>K.D.O</w:t>
            </w:r>
            <w:r w:rsidR="00A00943" w:rsidRPr="008D3C9B">
              <w:rPr>
                <w:rFonts w:cs="Arial"/>
                <w:u w:val="single"/>
              </w:rPr>
              <w:t xml:space="preserve">                                                                           </w:t>
            </w:r>
            <w:proofErr w:type="gramStart"/>
            <w:r w:rsidR="00A00943" w:rsidRPr="008D3C9B">
              <w:rPr>
                <w:rFonts w:cs="Arial"/>
                <w:u w:val="single"/>
              </w:rPr>
              <w:t xml:space="preserve">  .</w:t>
            </w:r>
            <w:proofErr w:type="gramEnd"/>
          </w:p>
          <w:p w14:paraId="0DA407CD" w14:textId="77777777" w:rsidR="00837A51" w:rsidRPr="008D3C9B" w:rsidRDefault="00837A51" w:rsidP="00301A1C">
            <w:pPr>
              <w:pStyle w:val="12Spacing"/>
              <w:rPr>
                <w:rFonts w:cs="Arial"/>
                <w:sz w:val="24"/>
                <w:szCs w:val="24"/>
              </w:rPr>
            </w:pPr>
            <w:r w:rsidRPr="008D3C9B">
              <w:rPr>
                <w:rFonts w:cs="Arial"/>
              </w:rPr>
              <w:t> </w:t>
            </w:r>
          </w:p>
          <w:p w14:paraId="68CBF54C" w14:textId="25A5E20F" w:rsidR="00837A51" w:rsidRPr="008D3C9B" w:rsidRDefault="00837A51" w:rsidP="00301A1C">
            <w:pPr>
              <w:pStyle w:val="12Spacing"/>
              <w:rPr>
                <w:rFonts w:cs="Arial"/>
                <w:sz w:val="24"/>
                <w:szCs w:val="24"/>
              </w:rPr>
            </w:pPr>
            <w:r w:rsidRPr="008D3C9B">
              <w:rPr>
                <w:rFonts w:cs="Arial"/>
              </w:rPr>
              <w:t>Name:</w:t>
            </w:r>
            <w:r w:rsidR="00A00943" w:rsidRPr="008D3C9B">
              <w:rPr>
                <w:rFonts w:cs="Arial"/>
              </w:rPr>
              <w:t xml:space="preserve"> </w:t>
            </w:r>
            <w:r w:rsidRPr="008D3C9B">
              <w:rPr>
                <w:rFonts w:cs="Arial"/>
              </w:rPr>
              <w:t xml:space="preserve"> </w:t>
            </w:r>
            <w:r w:rsidR="005C36B4" w:rsidRPr="008D3C9B">
              <w:rPr>
                <w:rFonts w:cs="Arial"/>
              </w:rPr>
              <w:t>Kevin Djabaku Ocansey</w:t>
            </w:r>
          </w:p>
          <w:p w14:paraId="738E5CCB" w14:textId="77777777" w:rsidR="00837A51" w:rsidRPr="008D3C9B" w:rsidRDefault="00837A51" w:rsidP="00301A1C">
            <w:pPr>
              <w:pStyle w:val="12Spacing"/>
              <w:rPr>
                <w:rFonts w:cs="Arial"/>
                <w:sz w:val="24"/>
                <w:szCs w:val="24"/>
              </w:rPr>
            </w:pPr>
            <w:r w:rsidRPr="008D3C9B">
              <w:rPr>
                <w:rFonts w:cs="Arial"/>
              </w:rPr>
              <w:t> </w:t>
            </w:r>
          </w:p>
          <w:p w14:paraId="378ABF13" w14:textId="410591A5" w:rsidR="00837A51" w:rsidRPr="008D3C9B" w:rsidRDefault="00837A51" w:rsidP="00301A1C">
            <w:pPr>
              <w:pStyle w:val="12Spacing"/>
              <w:rPr>
                <w:rFonts w:cs="Arial"/>
                <w:sz w:val="24"/>
                <w:szCs w:val="24"/>
              </w:rPr>
            </w:pPr>
            <w:r w:rsidRPr="008D3C9B">
              <w:rPr>
                <w:rFonts w:cs="Arial"/>
              </w:rPr>
              <w:t>Date:</w:t>
            </w:r>
            <w:r w:rsidR="00A00943" w:rsidRPr="008D3C9B">
              <w:rPr>
                <w:rFonts w:cs="Arial"/>
              </w:rPr>
              <w:t xml:space="preserve">  </w:t>
            </w:r>
            <w:r w:rsidR="005C36B4" w:rsidRPr="008D3C9B">
              <w:rPr>
                <w:rFonts w:cs="Arial"/>
              </w:rPr>
              <w:t>23</w:t>
            </w:r>
            <w:r w:rsidR="005C36B4" w:rsidRPr="008D3C9B">
              <w:rPr>
                <w:rFonts w:cs="Arial"/>
                <w:vertAlign w:val="superscript"/>
              </w:rPr>
              <w:t>rd</w:t>
            </w:r>
            <w:r w:rsidR="005C36B4" w:rsidRPr="008D3C9B">
              <w:rPr>
                <w:rFonts w:cs="Arial"/>
              </w:rPr>
              <w:t xml:space="preserve"> June 2025</w:t>
            </w:r>
          </w:p>
          <w:p w14:paraId="60D101F5" w14:textId="77777777" w:rsidR="00837A51" w:rsidRPr="008D3C9B" w:rsidRDefault="00837A51" w:rsidP="00301A1C">
            <w:pPr>
              <w:pStyle w:val="12Spacing"/>
              <w:rPr>
                <w:rFonts w:cs="Arial"/>
                <w:sz w:val="24"/>
                <w:szCs w:val="24"/>
              </w:rPr>
            </w:pPr>
            <w:r w:rsidRPr="008D3C9B">
              <w:rPr>
                <w:rFonts w:cs="Arial"/>
              </w:rPr>
              <w:t> </w:t>
            </w:r>
          </w:p>
          <w:p w14:paraId="4D450DD6" w14:textId="3FBE43D7" w:rsidR="00837A51" w:rsidRPr="008D3C9B" w:rsidRDefault="00837A51" w:rsidP="00301A1C">
            <w:pPr>
              <w:pStyle w:val="12Spacing"/>
              <w:rPr>
                <w:rFonts w:cs="Arial"/>
                <w:sz w:val="24"/>
                <w:szCs w:val="24"/>
              </w:rPr>
            </w:pPr>
            <w:r w:rsidRPr="008D3C9B">
              <w:rPr>
                <w:rFonts w:cs="Arial"/>
              </w:rPr>
              <w:t>Programme:</w:t>
            </w:r>
            <w:r w:rsidR="00A00943" w:rsidRPr="008D3C9B">
              <w:rPr>
                <w:rFonts w:cs="Arial"/>
              </w:rPr>
              <w:t xml:space="preserve">  </w:t>
            </w:r>
            <w:proofErr w:type="spellStart"/>
            <w:r w:rsidR="005C36B4" w:rsidRPr="008D3C9B">
              <w:rPr>
                <w:rFonts w:cs="Arial"/>
              </w:rPr>
              <w:t>Msc</w:t>
            </w:r>
            <w:proofErr w:type="spellEnd"/>
            <w:r w:rsidR="005C36B4" w:rsidRPr="008D3C9B">
              <w:rPr>
                <w:rFonts w:cs="Arial"/>
              </w:rPr>
              <w:t xml:space="preserve"> Data Science and Artificial Intelligence</w:t>
            </w:r>
          </w:p>
          <w:p w14:paraId="6D30B1EA" w14:textId="77777777" w:rsidR="00837A51" w:rsidRPr="008D3C9B" w:rsidRDefault="00837A51" w:rsidP="00301A1C">
            <w:pPr>
              <w:pStyle w:val="12Spacing"/>
              <w:rPr>
                <w:rFonts w:cs="Arial"/>
                <w:sz w:val="24"/>
                <w:szCs w:val="24"/>
              </w:rPr>
            </w:pPr>
            <w:r w:rsidRPr="008D3C9B">
              <w:rPr>
                <w:rFonts w:cs="Arial"/>
              </w:rPr>
              <w:t> </w:t>
            </w:r>
          </w:p>
        </w:tc>
      </w:tr>
    </w:tbl>
    <w:p w14:paraId="5BA86766" w14:textId="77777777" w:rsidR="00A00943" w:rsidRPr="008D3C9B" w:rsidRDefault="00A00943" w:rsidP="00F729FB">
      <w:pPr>
        <w:rPr>
          <w:rFonts w:cs="Arial"/>
        </w:rPr>
      </w:pPr>
    </w:p>
    <w:p w14:paraId="66939E9A" w14:textId="77777777" w:rsidR="00837A51" w:rsidRPr="008D3C9B" w:rsidRDefault="006E5066" w:rsidP="00837A51">
      <w:pPr>
        <w:pStyle w:val="NoSpacing"/>
        <w:rPr>
          <w:rFonts w:cs="Arial"/>
          <w:b/>
          <w:sz w:val="32"/>
          <w:szCs w:val="32"/>
        </w:rPr>
      </w:pPr>
      <w:r w:rsidRPr="008D3C9B">
        <w:rPr>
          <w:rFonts w:cs="Arial"/>
          <w:b/>
          <w:sz w:val="32"/>
          <w:szCs w:val="32"/>
        </w:rPr>
        <w:br w:type="page"/>
      </w:r>
      <w:r w:rsidR="00837A51" w:rsidRPr="008D3C9B">
        <w:rPr>
          <w:rFonts w:cs="Arial"/>
          <w:b/>
          <w:sz w:val="32"/>
          <w:szCs w:val="32"/>
        </w:rPr>
        <w:lastRenderedPageBreak/>
        <w:t>Original Work Declaration</w:t>
      </w:r>
    </w:p>
    <w:p w14:paraId="48386D69" w14:textId="77777777" w:rsidR="00E4212E" w:rsidRPr="008D3C9B" w:rsidRDefault="00E4212E" w:rsidP="00E4212E">
      <w:pPr>
        <w:pStyle w:val="12Spacing"/>
        <w:rPr>
          <w:rFonts w:cs="Arial"/>
        </w:rPr>
      </w:pPr>
    </w:p>
    <w:p w14:paraId="37CA2B76" w14:textId="77777777" w:rsidR="00837A51" w:rsidRPr="008D3C9B" w:rsidRDefault="00837A51" w:rsidP="00E4212E">
      <w:pPr>
        <w:pStyle w:val="12Spacing"/>
        <w:rPr>
          <w:rFonts w:cs="Arial"/>
          <w:sz w:val="24"/>
          <w:szCs w:val="24"/>
        </w:rPr>
      </w:pPr>
      <w:r w:rsidRPr="008D3C9B">
        <w:rPr>
          <w:rFonts w:cs="Arial"/>
        </w:rPr>
        <w:t xml:space="preserve">This dissertation and the project that it is based on are my own work, except where stated, in accordance with </w:t>
      </w:r>
      <w:proofErr w:type="gramStart"/>
      <w:r w:rsidRPr="008D3C9B">
        <w:rPr>
          <w:rFonts w:cs="Arial"/>
        </w:rPr>
        <w:t>University</w:t>
      </w:r>
      <w:proofErr w:type="gramEnd"/>
      <w:r w:rsidRPr="008D3C9B">
        <w:rPr>
          <w:rFonts w:cs="Arial"/>
        </w:rPr>
        <w:t xml:space="preserve"> regulations.</w:t>
      </w:r>
    </w:p>
    <w:p w14:paraId="61F2314C" w14:textId="77777777" w:rsidR="00837A51" w:rsidRPr="008D3C9B" w:rsidRDefault="00837A51" w:rsidP="00E4212E">
      <w:pPr>
        <w:pStyle w:val="12Spacing"/>
        <w:rPr>
          <w:rFonts w:cs="Arial"/>
          <w:sz w:val="24"/>
          <w:szCs w:val="24"/>
        </w:rPr>
      </w:pPr>
      <w:r w:rsidRPr="008D3C9B">
        <w:rPr>
          <w:rFonts w:cs="Arial"/>
        </w:rPr>
        <w:t> </w:t>
      </w:r>
    </w:p>
    <w:p w14:paraId="235A0BE0" w14:textId="77777777" w:rsidR="00837A51" w:rsidRPr="008D3C9B" w:rsidRDefault="00837A51" w:rsidP="00E4212E">
      <w:pPr>
        <w:pStyle w:val="12Spacing"/>
        <w:rPr>
          <w:rFonts w:cs="Arial"/>
          <w:sz w:val="24"/>
          <w:szCs w:val="24"/>
        </w:rPr>
      </w:pPr>
      <w:r w:rsidRPr="008D3C9B">
        <w:rPr>
          <w:rFonts w:cs="Arial"/>
        </w:rPr>
        <w:t> </w:t>
      </w:r>
    </w:p>
    <w:p w14:paraId="50864CFE" w14:textId="5E872B28" w:rsidR="00A00943" w:rsidRPr="008D3C9B" w:rsidRDefault="00A00943" w:rsidP="00E4212E">
      <w:pPr>
        <w:pStyle w:val="12Spacing"/>
        <w:rPr>
          <w:rFonts w:cs="Arial"/>
        </w:rPr>
      </w:pPr>
      <w:r w:rsidRPr="008D3C9B">
        <w:rPr>
          <w:rFonts w:cs="Arial"/>
          <w:b/>
          <w:bCs/>
          <w:u w:val="single"/>
        </w:rPr>
        <w:t>Signed</w:t>
      </w:r>
      <w:r w:rsidRPr="008D3C9B">
        <w:rPr>
          <w:rFonts w:cs="Arial"/>
          <w:u w:val="single"/>
        </w:rPr>
        <w:t xml:space="preserve">:                     </w:t>
      </w:r>
      <w:r w:rsidR="00474E32" w:rsidRPr="008D3C9B">
        <w:rPr>
          <w:rFonts w:cs="Arial"/>
          <w:u w:val="single"/>
        </w:rPr>
        <w:t>K.D.O</w:t>
      </w:r>
      <w:r w:rsidRPr="008D3C9B">
        <w:rPr>
          <w:rFonts w:cs="Arial"/>
          <w:u w:val="single"/>
        </w:rPr>
        <w:t xml:space="preserve">                                                                                .</w:t>
      </w:r>
      <w:r w:rsidR="00301A1C" w:rsidRPr="008D3C9B">
        <w:rPr>
          <w:rFonts w:cs="Arial"/>
        </w:rPr>
        <w:t xml:space="preserve"> </w:t>
      </w:r>
    </w:p>
    <w:p w14:paraId="4B448417" w14:textId="77777777" w:rsidR="00C903E2" w:rsidRPr="008D3C9B" w:rsidRDefault="00C903E2" w:rsidP="00E4212E">
      <w:pPr>
        <w:pStyle w:val="12Spacing"/>
        <w:rPr>
          <w:rFonts w:cs="Arial"/>
        </w:rPr>
      </w:pPr>
    </w:p>
    <w:p w14:paraId="1E8C3BB3" w14:textId="1DA571E3" w:rsidR="00C903E2" w:rsidRPr="008D3C9B" w:rsidRDefault="00C903E2" w:rsidP="00C903E2">
      <w:pPr>
        <w:pStyle w:val="12Spacing"/>
        <w:rPr>
          <w:rFonts w:cs="Arial"/>
          <w:sz w:val="24"/>
          <w:szCs w:val="24"/>
        </w:rPr>
      </w:pPr>
      <w:r w:rsidRPr="008D3C9B">
        <w:rPr>
          <w:rFonts w:cs="Arial"/>
        </w:rPr>
        <w:t xml:space="preserve">Name:  </w:t>
      </w:r>
      <w:r w:rsidR="005C36B4" w:rsidRPr="008D3C9B">
        <w:rPr>
          <w:rFonts w:cs="Arial"/>
        </w:rPr>
        <w:t>Kevin Djabaku Ocansey</w:t>
      </w:r>
    </w:p>
    <w:p w14:paraId="04DB1799" w14:textId="77777777" w:rsidR="00C903E2" w:rsidRPr="008D3C9B" w:rsidRDefault="00C903E2" w:rsidP="00C903E2">
      <w:pPr>
        <w:pStyle w:val="12Spacing"/>
        <w:rPr>
          <w:rFonts w:cs="Arial"/>
          <w:sz w:val="24"/>
          <w:szCs w:val="24"/>
        </w:rPr>
      </w:pPr>
      <w:r w:rsidRPr="008D3C9B">
        <w:rPr>
          <w:rFonts w:cs="Arial"/>
        </w:rPr>
        <w:t> </w:t>
      </w:r>
    </w:p>
    <w:p w14:paraId="64250CB1" w14:textId="2EFDDB50" w:rsidR="00C903E2" w:rsidRPr="008D3C9B" w:rsidRDefault="00C903E2" w:rsidP="00C903E2">
      <w:pPr>
        <w:pStyle w:val="12Spacing"/>
        <w:rPr>
          <w:rFonts w:cs="Arial"/>
          <w:sz w:val="24"/>
          <w:szCs w:val="24"/>
        </w:rPr>
      </w:pPr>
      <w:r w:rsidRPr="008D3C9B">
        <w:rPr>
          <w:rFonts w:cs="Arial"/>
        </w:rPr>
        <w:t xml:space="preserve">Date:  </w:t>
      </w:r>
      <w:r w:rsidR="005C36B4" w:rsidRPr="008D3C9B">
        <w:rPr>
          <w:rFonts w:cs="Arial"/>
        </w:rPr>
        <w:t>23</w:t>
      </w:r>
      <w:r w:rsidR="005C36B4" w:rsidRPr="008D3C9B">
        <w:rPr>
          <w:rFonts w:cs="Arial"/>
          <w:vertAlign w:val="superscript"/>
        </w:rPr>
        <w:t>rd</w:t>
      </w:r>
      <w:r w:rsidR="005C36B4" w:rsidRPr="008D3C9B">
        <w:rPr>
          <w:rFonts w:cs="Arial"/>
        </w:rPr>
        <w:t xml:space="preserve"> June 2025</w:t>
      </w:r>
    </w:p>
    <w:p w14:paraId="7C64C068" w14:textId="77777777" w:rsidR="00301A1C" w:rsidRPr="008D3C9B" w:rsidRDefault="00301A1C" w:rsidP="00E4212E">
      <w:pPr>
        <w:pStyle w:val="12Spacing"/>
        <w:rPr>
          <w:rFonts w:cs="Arial"/>
        </w:rPr>
      </w:pPr>
      <w:r w:rsidRPr="008D3C9B">
        <w:rPr>
          <w:rFonts w:cs="Arial"/>
        </w:rPr>
        <w:br w:type="page"/>
      </w:r>
    </w:p>
    <w:p w14:paraId="40365B61" w14:textId="77777777" w:rsidR="00837A51" w:rsidRPr="008D3C9B" w:rsidRDefault="00A00943" w:rsidP="00A00943">
      <w:pPr>
        <w:pStyle w:val="NoSpacing"/>
        <w:rPr>
          <w:rFonts w:cs="Arial"/>
          <w:b/>
          <w:bCs/>
          <w:sz w:val="32"/>
          <w:szCs w:val="32"/>
        </w:rPr>
      </w:pPr>
      <w:r w:rsidRPr="008D3C9B">
        <w:rPr>
          <w:rFonts w:cs="Arial"/>
          <w:b/>
          <w:bCs/>
          <w:sz w:val="32"/>
          <w:szCs w:val="32"/>
        </w:rPr>
        <w:lastRenderedPageBreak/>
        <w:t>Acknowledgments</w:t>
      </w:r>
    </w:p>
    <w:p w14:paraId="005C6CFD" w14:textId="77777777" w:rsidR="00A00943" w:rsidRPr="008D3C9B" w:rsidRDefault="00A00943" w:rsidP="00161157">
      <w:pPr>
        <w:pStyle w:val="15Spacing"/>
        <w:rPr>
          <w:rFonts w:cs="Arial"/>
        </w:rPr>
      </w:pPr>
    </w:p>
    <w:p w14:paraId="0460809C" w14:textId="77777777" w:rsidR="004E0660" w:rsidRDefault="004E0660" w:rsidP="004E0660">
      <w:pPr>
        <w:pStyle w:val="15Spacing"/>
        <w:rPr>
          <w:rFonts w:cs="Arial"/>
        </w:rPr>
      </w:pPr>
      <w:r w:rsidRPr="008D3C9B">
        <w:rPr>
          <w:rFonts w:cs="Arial"/>
        </w:rPr>
        <w:t>I want to thank my supervisor Emili, his constant encouragement and time he put into guiding and making me work more into the details</w:t>
      </w:r>
      <w:r>
        <w:rPr>
          <w:rFonts w:cs="Arial"/>
        </w:rPr>
        <w:t xml:space="preserve"> of this project.</w:t>
      </w:r>
      <w:r w:rsidRPr="008D3C9B">
        <w:rPr>
          <w:rFonts w:cs="Arial"/>
        </w:rPr>
        <w:t xml:space="preserve"> I have learnt a lot in the couple of months and the more I speak with him</w:t>
      </w:r>
      <w:r>
        <w:rPr>
          <w:rFonts w:cs="Arial"/>
        </w:rPr>
        <w:t xml:space="preserve"> the more passionate I get about deep learning.</w:t>
      </w:r>
      <w:r w:rsidRPr="008D3C9B">
        <w:rPr>
          <w:rFonts w:cs="Arial"/>
        </w:rPr>
        <w:t xml:space="preserve"> Secondly my classmates for discussing their projects with me and showing me what works for them.</w:t>
      </w:r>
      <w:r>
        <w:rPr>
          <w:rFonts w:cs="Arial"/>
        </w:rPr>
        <w:t xml:space="preserve"> After my results in my Artificial Intelligence module, I knew I needed help in how to properly write academic literature.</w:t>
      </w:r>
      <w:r w:rsidRPr="008D3C9B">
        <w:rPr>
          <w:rFonts w:cs="Arial"/>
        </w:rPr>
        <w:t xml:space="preserve"> I had a lot of </w:t>
      </w:r>
      <w:r>
        <w:rPr>
          <w:rFonts w:cs="Arial"/>
        </w:rPr>
        <w:t>help</w:t>
      </w:r>
      <w:r w:rsidRPr="008D3C9B">
        <w:rPr>
          <w:rFonts w:cs="Arial"/>
        </w:rPr>
        <w:t xml:space="preserve"> in organizing and explaining my findings because I explained them to my friends first</w:t>
      </w:r>
      <w:r>
        <w:rPr>
          <w:rFonts w:cs="Arial"/>
        </w:rPr>
        <w:t xml:space="preserve"> and they gave me useful feedback as well as the energy and support to continuously improve and refine my project</w:t>
      </w:r>
      <w:r w:rsidRPr="008D3C9B">
        <w:rPr>
          <w:rFonts w:cs="Arial"/>
        </w:rPr>
        <w:t>.</w:t>
      </w:r>
      <w:r>
        <w:rPr>
          <w:rFonts w:cs="Arial"/>
        </w:rPr>
        <w:t xml:space="preserve"> Edward, Adwoa, Joachim,</w:t>
      </w:r>
      <w:r w:rsidRPr="001F6488">
        <w:rPr>
          <w:rFonts w:cs="Arial"/>
        </w:rPr>
        <w:t xml:space="preserve"> </w:t>
      </w:r>
      <w:r>
        <w:rPr>
          <w:rFonts w:cs="Arial"/>
        </w:rPr>
        <w:t xml:space="preserve">Yuli, </w:t>
      </w:r>
      <w:proofErr w:type="spellStart"/>
      <w:r>
        <w:rPr>
          <w:rFonts w:cs="Arial"/>
        </w:rPr>
        <w:t>Chinduji</w:t>
      </w:r>
      <w:proofErr w:type="spellEnd"/>
      <w:r>
        <w:rPr>
          <w:rFonts w:cs="Arial"/>
        </w:rPr>
        <w:t>, Gerald and Lorena.</w:t>
      </w:r>
      <w:r w:rsidRPr="008D3C9B">
        <w:rPr>
          <w:rFonts w:cs="Arial"/>
        </w:rPr>
        <w:t xml:space="preserve"> Lastly my </w:t>
      </w:r>
      <w:r>
        <w:rPr>
          <w:rFonts w:cs="Arial"/>
        </w:rPr>
        <w:t>f</w:t>
      </w:r>
      <w:r w:rsidRPr="008D3C9B">
        <w:rPr>
          <w:rFonts w:cs="Arial"/>
        </w:rPr>
        <w:t>amily for their constant support in making sure I have the things I need to focus solely on my education.</w:t>
      </w:r>
      <w:r>
        <w:rPr>
          <w:rFonts w:cs="Arial"/>
        </w:rPr>
        <w:t xml:space="preserve"> </w:t>
      </w:r>
      <w:r w:rsidRPr="008D3C9B">
        <w:rPr>
          <w:rFonts w:cs="Arial"/>
        </w:rPr>
        <w:t xml:space="preserve">I am extremely indebted to them. </w:t>
      </w:r>
      <w:r>
        <w:rPr>
          <w:rFonts w:cs="Arial"/>
        </w:rPr>
        <w:t xml:space="preserve"> </w:t>
      </w:r>
    </w:p>
    <w:p w14:paraId="05328B03" w14:textId="77777777" w:rsidR="004E0660" w:rsidRPr="008D3C9B" w:rsidRDefault="004E0660" w:rsidP="004E0660">
      <w:pPr>
        <w:pStyle w:val="15Spacing"/>
        <w:rPr>
          <w:rFonts w:cs="Arial"/>
        </w:rPr>
      </w:pPr>
      <w:r w:rsidRPr="00AC5F36">
        <w:rPr>
          <w:rFonts w:cs="Arial"/>
        </w:rPr>
        <w:t xml:space="preserve">Claude and </w:t>
      </w:r>
      <w:r>
        <w:rPr>
          <w:rFonts w:cs="Arial"/>
        </w:rPr>
        <w:t>ChatGPT</w:t>
      </w:r>
      <w:r w:rsidRPr="00AC5F36">
        <w:rPr>
          <w:rFonts w:cs="Arial"/>
        </w:rPr>
        <w:t xml:space="preserve"> were used to assist with literature review summaries, code development in Sections 8-9, and improving technical clarity. All output w</w:t>
      </w:r>
      <w:r>
        <w:rPr>
          <w:rFonts w:cs="Arial"/>
        </w:rPr>
        <w:t>ere</w:t>
      </w:r>
      <w:r w:rsidRPr="00AC5F36">
        <w:rPr>
          <w:rFonts w:cs="Arial"/>
        </w:rPr>
        <w:t xml:space="preserve"> reviewed and modified</w:t>
      </w:r>
      <w:r>
        <w:rPr>
          <w:rFonts w:cs="Arial"/>
        </w:rPr>
        <w:t xml:space="preserve"> where necessary</w:t>
      </w:r>
      <w:r w:rsidRPr="00AC5F36">
        <w:rPr>
          <w:rFonts w:cs="Arial"/>
        </w:rPr>
        <w:t>. The research design, analysis, and conclusions are my own original work</w:t>
      </w:r>
      <w:r>
        <w:rPr>
          <w:rFonts w:cs="Arial"/>
        </w:rPr>
        <w:t xml:space="preserve"> inspired from most papers in the reference list</w:t>
      </w:r>
      <w:r w:rsidRPr="00AC5F36">
        <w:rPr>
          <w:rFonts w:cs="Arial"/>
        </w:rPr>
        <w:t>.</w:t>
      </w:r>
    </w:p>
    <w:p w14:paraId="50F3D8D4" w14:textId="77777777" w:rsidR="00A00943" w:rsidRPr="008D3C9B" w:rsidRDefault="00D600E0" w:rsidP="00A52DE2">
      <w:pPr>
        <w:pStyle w:val="NoSpacing"/>
        <w:spacing w:line="360" w:lineRule="auto"/>
        <w:rPr>
          <w:rFonts w:cs="Arial"/>
        </w:rPr>
      </w:pPr>
      <w:r w:rsidRPr="008D3C9B">
        <w:rPr>
          <w:rFonts w:cs="Arial"/>
        </w:rPr>
        <w:t xml:space="preserve"> </w:t>
      </w:r>
    </w:p>
    <w:p w14:paraId="35D2247E" w14:textId="77777777" w:rsidR="00A00943" w:rsidRPr="008D3C9B" w:rsidRDefault="00A00943" w:rsidP="00A52DE2">
      <w:pPr>
        <w:rPr>
          <w:rFonts w:cs="Arial"/>
        </w:rPr>
      </w:pPr>
      <w:r w:rsidRPr="008D3C9B">
        <w:rPr>
          <w:rFonts w:cs="Arial"/>
        </w:rPr>
        <w:br w:type="page"/>
      </w:r>
    </w:p>
    <w:sdt>
      <w:sdtPr>
        <w:rPr>
          <w:rFonts w:ascii="Arial" w:eastAsia="Times New Roman" w:hAnsi="Arial" w:cs="Arial"/>
          <w:color w:val="auto"/>
          <w:sz w:val="22"/>
          <w:szCs w:val="20"/>
          <w:lang w:val="en-GB" w:eastAsia="zh-CN"/>
        </w:rPr>
        <w:id w:val="2145468385"/>
        <w:docPartObj>
          <w:docPartGallery w:val="Table of Contents"/>
          <w:docPartUnique/>
        </w:docPartObj>
      </w:sdtPr>
      <w:sdtEndPr>
        <w:rPr>
          <w:b/>
        </w:rPr>
      </w:sdtEndPr>
      <w:sdtContent>
        <w:p w14:paraId="5995D842" w14:textId="62F0837C" w:rsidR="004432C7" w:rsidRPr="008D3C9B" w:rsidRDefault="004432C7">
          <w:pPr>
            <w:pStyle w:val="TOCHeading"/>
            <w:rPr>
              <w:rFonts w:ascii="Arial" w:hAnsi="Arial" w:cs="Arial"/>
              <w:color w:val="000000" w:themeColor="text1"/>
            </w:rPr>
          </w:pPr>
          <w:r w:rsidRPr="008D3C9B">
            <w:rPr>
              <w:rFonts w:ascii="Arial" w:hAnsi="Arial" w:cs="Arial"/>
              <w:color w:val="000000" w:themeColor="text1"/>
            </w:rPr>
            <w:t>Table of Contents</w:t>
          </w:r>
        </w:p>
        <w:p w14:paraId="7DDED923" w14:textId="6E38A98B" w:rsidR="0086548B" w:rsidRDefault="004432C7">
          <w:pPr>
            <w:pStyle w:val="TOC1"/>
            <w:tabs>
              <w:tab w:val="left" w:pos="440"/>
              <w:tab w:val="right" w:leader="dot" w:pos="9628"/>
            </w:tabs>
            <w:rPr>
              <w:rFonts w:eastAsiaTheme="minorEastAsia" w:cstheme="minorBidi"/>
              <w:b w:val="0"/>
              <w:bCs w:val="0"/>
              <w:i w:val="0"/>
              <w:iCs w:val="0"/>
              <w:noProof/>
              <w:kern w:val="2"/>
              <w:lang w:eastAsia="en-GB"/>
              <w14:ligatures w14:val="standardContextual"/>
            </w:rPr>
          </w:pPr>
          <w:r w:rsidRPr="008D3C9B">
            <w:rPr>
              <w:rFonts w:ascii="Arial" w:hAnsi="Arial" w:cs="Arial"/>
              <w:b w:val="0"/>
              <w:bCs w:val="0"/>
            </w:rPr>
            <w:fldChar w:fldCharType="begin"/>
          </w:r>
          <w:r w:rsidRPr="008D3C9B">
            <w:rPr>
              <w:rFonts w:ascii="Arial" w:hAnsi="Arial" w:cs="Arial"/>
            </w:rPr>
            <w:instrText xml:space="preserve"> TOC \o "1-3" \h \z \u </w:instrText>
          </w:r>
          <w:r w:rsidRPr="008D3C9B">
            <w:rPr>
              <w:rFonts w:ascii="Arial" w:hAnsi="Arial" w:cs="Arial"/>
              <w:b w:val="0"/>
              <w:bCs w:val="0"/>
            </w:rPr>
            <w:fldChar w:fldCharType="separate"/>
          </w:r>
          <w:hyperlink w:anchor="_Toc208141124" w:history="1">
            <w:r w:rsidR="0086548B" w:rsidRPr="00ED3285">
              <w:rPr>
                <w:rStyle w:val="Hyperlink"/>
                <w:rFonts w:cs="Arial"/>
                <w:noProof/>
              </w:rPr>
              <w:t>1</w:t>
            </w:r>
            <w:r w:rsidR="0086548B">
              <w:rPr>
                <w:rFonts w:eastAsiaTheme="minorEastAsia" w:cstheme="minorBidi"/>
                <w:b w:val="0"/>
                <w:bCs w:val="0"/>
                <w:i w:val="0"/>
                <w:iCs w:val="0"/>
                <w:noProof/>
                <w:kern w:val="2"/>
                <w:lang w:eastAsia="en-GB"/>
                <w14:ligatures w14:val="standardContextual"/>
              </w:rPr>
              <w:tab/>
            </w:r>
            <w:r w:rsidR="0086548B" w:rsidRPr="00ED3285">
              <w:rPr>
                <w:rStyle w:val="Hyperlink"/>
                <w:rFonts w:cs="Arial"/>
                <w:noProof/>
              </w:rPr>
              <w:t>Introduction</w:t>
            </w:r>
            <w:r w:rsidR="0086548B">
              <w:rPr>
                <w:noProof/>
                <w:webHidden/>
              </w:rPr>
              <w:tab/>
            </w:r>
            <w:r w:rsidR="0086548B">
              <w:rPr>
                <w:noProof/>
                <w:webHidden/>
              </w:rPr>
              <w:fldChar w:fldCharType="begin"/>
            </w:r>
            <w:r w:rsidR="0086548B">
              <w:rPr>
                <w:noProof/>
                <w:webHidden/>
              </w:rPr>
              <w:instrText xml:space="preserve"> PAGEREF _Toc208141124 \h </w:instrText>
            </w:r>
            <w:r w:rsidR="0086548B">
              <w:rPr>
                <w:noProof/>
                <w:webHidden/>
              </w:rPr>
            </w:r>
            <w:r w:rsidR="0086548B">
              <w:rPr>
                <w:noProof/>
                <w:webHidden/>
              </w:rPr>
              <w:fldChar w:fldCharType="separate"/>
            </w:r>
            <w:r w:rsidR="0086548B">
              <w:rPr>
                <w:noProof/>
                <w:webHidden/>
              </w:rPr>
              <w:t>1</w:t>
            </w:r>
            <w:r w:rsidR="0086548B">
              <w:rPr>
                <w:noProof/>
                <w:webHidden/>
              </w:rPr>
              <w:fldChar w:fldCharType="end"/>
            </w:r>
          </w:hyperlink>
        </w:p>
        <w:p w14:paraId="693D1655" w14:textId="7025F10D"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25" w:history="1">
            <w:r w:rsidRPr="00ED3285">
              <w:rPr>
                <w:rStyle w:val="Hyperlink"/>
                <w:rFonts w:cs="Arial"/>
                <w:noProof/>
              </w:rPr>
              <w:t>1.1</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Background</w:t>
            </w:r>
            <w:r>
              <w:rPr>
                <w:noProof/>
                <w:webHidden/>
              </w:rPr>
              <w:tab/>
            </w:r>
            <w:r>
              <w:rPr>
                <w:noProof/>
                <w:webHidden/>
              </w:rPr>
              <w:fldChar w:fldCharType="begin"/>
            </w:r>
            <w:r>
              <w:rPr>
                <w:noProof/>
                <w:webHidden/>
              </w:rPr>
              <w:instrText xml:space="preserve"> PAGEREF _Toc208141125 \h </w:instrText>
            </w:r>
            <w:r>
              <w:rPr>
                <w:noProof/>
                <w:webHidden/>
              </w:rPr>
            </w:r>
            <w:r>
              <w:rPr>
                <w:noProof/>
                <w:webHidden/>
              </w:rPr>
              <w:fldChar w:fldCharType="separate"/>
            </w:r>
            <w:r>
              <w:rPr>
                <w:noProof/>
                <w:webHidden/>
              </w:rPr>
              <w:t>1</w:t>
            </w:r>
            <w:r>
              <w:rPr>
                <w:noProof/>
                <w:webHidden/>
              </w:rPr>
              <w:fldChar w:fldCharType="end"/>
            </w:r>
          </w:hyperlink>
        </w:p>
        <w:p w14:paraId="678EA400" w14:textId="046A39A5"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26" w:history="1">
            <w:r w:rsidRPr="00ED3285">
              <w:rPr>
                <w:rStyle w:val="Hyperlink"/>
                <w:rFonts w:cs="Arial"/>
                <w:noProof/>
              </w:rPr>
              <w:t>1.2</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Problem definition</w:t>
            </w:r>
            <w:r>
              <w:rPr>
                <w:noProof/>
                <w:webHidden/>
              </w:rPr>
              <w:tab/>
            </w:r>
            <w:r>
              <w:rPr>
                <w:noProof/>
                <w:webHidden/>
              </w:rPr>
              <w:fldChar w:fldCharType="begin"/>
            </w:r>
            <w:r>
              <w:rPr>
                <w:noProof/>
                <w:webHidden/>
              </w:rPr>
              <w:instrText xml:space="preserve"> PAGEREF _Toc208141126 \h </w:instrText>
            </w:r>
            <w:r>
              <w:rPr>
                <w:noProof/>
                <w:webHidden/>
              </w:rPr>
            </w:r>
            <w:r>
              <w:rPr>
                <w:noProof/>
                <w:webHidden/>
              </w:rPr>
              <w:fldChar w:fldCharType="separate"/>
            </w:r>
            <w:r>
              <w:rPr>
                <w:noProof/>
                <w:webHidden/>
              </w:rPr>
              <w:t>1</w:t>
            </w:r>
            <w:r>
              <w:rPr>
                <w:noProof/>
                <w:webHidden/>
              </w:rPr>
              <w:fldChar w:fldCharType="end"/>
            </w:r>
          </w:hyperlink>
        </w:p>
        <w:p w14:paraId="66368E22" w14:textId="6DAD5394"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27" w:history="1">
            <w:r w:rsidRPr="00ED3285">
              <w:rPr>
                <w:rStyle w:val="Hyperlink"/>
                <w:rFonts w:cs="Arial"/>
                <w:noProof/>
              </w:rPr>
              <w:t>1.3</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Aims and objectives</w:t>
            </w:r>
            <w:r>
              <w:rPr>
                <w:noProof/>
                <w:webHidden/>
              </w:rPr>
              <w:tab/>
            </w:r>
            <w:r>
              <w:rPr>
                <w:noProof/>
                <w:webHidden/>
              </w:rPr>
              <w:fldChar w:fldCharType="begin"/>
            </w:r>
            <w:r>
              <w:rPr>
                <w:noProof/>
                <w:webHidden/>
              </w:rPr>
              <w:instrText xml:space="preserve"> PAGEREF _Toc208141127 \h </w:instrText>
            </w:r>
            <w:r>
              <w:rPr>
                <w:noProof/>
                <w:webHidden/>
              </w:rPr>
            </w:r>
            <w:r>
              <w:rPr>
                <w:noProof/>
                <w:webHidden/>
              </w:rPr>
              <w:fldChar w:fldCharType="separate"/>
            </w:r>
            <w:r>
              <w:rPr>
                <w:noProof/>
                <w:webHidden/>
              </w:rPr>
              <w:t>2</w:t>
            </w:r>
            <w:r>
              <w:rPr>
                <w:noProof/>
                <w:webHidden/>
              </w:rPr>
              <w:fldChar w:fldCharType="end"/>
            </w:r>
          </w:hyperlink>
        </w:p>
        <w:p w14:paraId="55F78B09" w14:textId="2EB70ED8"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28" w:history="1">
            <w:r w:rsidRPr="00ED3285">
              <w:rPr>
                <w:rStyle w:val="Hyperlink"/>
                <w:rFonts w:cs="Arial"/>
                <w:noProof/>
              </w:rPr>
              <w:t>1.3.1</w:t>
            </w:r>
            <w:r>
              <w:rPr>
                <w:rFonts w:eastAsiaTheme="minorEastAsia" w:cstheme="minorBidi"/>
                <w:noProof/>
                <w:kern w:val="2"/>
                <w:sz w:val="24"/>
                <w:szCs w:val="24"/>
                <w:lang w:eastAsia="en-GB"/>
                <w14:ligatures w14:val="standardContextual"/>
              </w:rPr>
              <w:tab/>
            </w:r>
            <w:r w:rsidRPr="00ED3285">
              <w:rPr>
                <w:rStyle w:val="Hyperlink"/>
                <w:rFonts w:cs="Arial"/>
                <w:noProof/>
              </w:rPr>
              <w:t>Aim</w:t>
            </w:r>
            <w:r>
              <w:rPr>
                <w:noProof/>
                <w:webHidden/>
              </w:rPr>
              <w:tab/>
            </w:r>
            <w:r>
              <w:rPr>
                <w:noProof/>
                <w:webHidden/>
              </w:rPr>
              <w:fldChar w:fldCharType="begin"/>
            </w:r>
            <w:r>
              <w:rPr>
                <w:noProof/>
                <w:webHidden/>
              </w:rPr>
              <w:instrText xml:space="preserve"> PAGEREF _Toc208141128 \h </w:instrText>
            </w:r>
            <w:r>
              <w:rPr>
                <w:noProof/>
                <w:webHidden/>
              </w:rPr>
            </w:r>
            <w:r>
              <w:rPr>
                <w:noProof/>
                <w:webHidden/>
              </w:rPr>
              <w:fldChar w:fldCharType="separate"/>
            </w:r>
            <w:r>
              <w:rPr>
                <w:noProof/>
                <w:webHidden/>
              </w:rPr>
              <w:t>2</w:t>
            </w:r>
            <w:r>
              <w:rPr>
                <w:noProof/>
                <w:webHidden/>
              </w:rPr>
              <w:fldChar w:fldCharType="end"/>
            </w:r>
          </w:hyperlink>
        </w:p>
        <w:p w14:paraId="149DCC90" w14:textId="73C6B6D0"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29" w:history="1">
            <w:r w:rsidRPr="00ED3285">
              <w:rPr>
                <w:rStyle w:val="Hyperlink"/>
                <w:rFonts w:cs="Arial"/>
                <w:noProof/>
              </w:rPr>
              <w:t>1.3.2</w:t>
            </w:r>
            <w:r>
              <w:rPr>
                <w:rFonts w:eastAsiaTheme="minorEastAsia" w:cstheme="minorBidi"/>
                <w:noProof/>
                <w:kern w:val="2"/>
                <w:sz w:val="24"/>
                <w:szCs w:val="24"/>
                <w:lang w:eastAsia="en-GB"/>
                <w14:ligatures w14:val="standardContextual"/>
              </w:rPr>
              <w:tab/>
            </w:r>
            <w:r w:rsidRPr="00ED3285">
              <w:rPr>
                <w:rStyle w:val="Hyperlink"/>
                <w:rFonts w:cs="Arial"/>
                <w:noProof/>
              </w:rPr>
              <w:t>Objectives</w:t>
            </w:r>
            <w:r>
              <w:rPr>
                <w:noProof/>
                <w:webHidden/>
              </w:rPr>
              <w:tab/>
            </w:r>
            <w:r>
              <w:rPr>
                <w:noProof/>
                <w:webHidden/>
              </w:rPr>
              <w:fldChar w:fldCharType="begin"/>
            </w:r>
            <w:r>
              <w:rPr>
                <w:noProof/>
                <w:webHidden/>
              </w:rPr>
              <w:instrText xml:space="preserve"> PAGEREF _Toc208141129 \h </w:instrText>
            </w:r>
            <w:r>
              <w:rPr>
                <w:noProof/>
                <w:webHidden/>
              </w:rPr>
            </w:r>
            <w:r>
              <w:rPr>
                <w:noProof/>
                <w:webHidden/>
              </w:rPr>
              <w:fldChar w:fldCharType="separate"/>
            </w:r>
            <w:r>
              <w:rPr>
                <w:noProof/>
                <w:webHidden/>
              </w:rPr>
              <w:t>2</w:t>
            </w:r>
            <w:r>
              <w:rPr>
                <w:noProof/>
                <w:webHidden/>
              </w:rPr>
              <w:fldChar w:fldCharType="end"/>
            </w:r>
          </w:hyperlink>
        </w:p>
        <w:p w14:paraId="04BD6032" w14:textId="69E744D1"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30" w:history="1">
            <w:r w:rsidRPr="00ED3285">
              <w:rPr>
                <w:rStyle w:val="Hyperlink"/>
                <w:rFonts w:cs="Arial"/>
                <w:noProof/>
              </w:rPr>
              <w:t>1.3.3</w:t>
            </w:r>
            <w:r>
              <w:rPr>
                <w:rFonts w:eastAsiaTheme="minorEastAsia" w:cstheme="minorBidi"/>
                <w:noProof/>
                <w:kern w:val="2"/>
                <w:sz w:val="24"/>
                <w:szCs w:val="24"/>
                <w:lang w:eastAsia="en-GB"/>
                <w14:ligatures w14:val="standardContextual"/>
              </w:rPr>
              <w:tab/>
            </w:r>
            <w:r w:rsidRPr="00ED3285">
              <w:rPr>
                <w:rStyle w:val="Hyperlink"/>
                <w:rFonts w:cs="Arial"/>
                <w:noProof/>
              </w:rPr>
              <w:t>Research Questions</w:t>
            </w:r>
            <w:r>
              <w:rPr>
                <w:noProof/>
                <w:webHidden/>
              </w:rPr>
              <w:tab/>
            </w:r>
            <w:r>
              <w:rPr>
                <w:noProof/>
                <w:webHidden/>
              </w:rPr>
              <w:fldChar w:fldCharType="begin"/>
            </w:r>
            <w:r>
              <w:rPr>
                <w:noProof/>
                <w:webHidden/>
              </w:rPr>
              <w:instrText xml:space="preserve"> PAGEREF _Toc208141130 \h </w:instrText>
            </w:r>
            <w:r>
              <w:rPr>
                <w:noProof/>
                <w:webHidden/>
              </w:rPr>
            </w:r>
            <w:r>
              <w:rPr>
                <w:noProof/>
                <w:webHidden/>
              </w:rPr>
              <w:fldChar w:fldCharType="separate"/>
            </w:r>
            <w:r>
              <w:rPr>
                <w:noProof/>
                <w:webHidden/>
              </w:rPr>
              <w:t>2</w:t>
            </w:r>
            <w:r>
              <w:rPr>
                <w:noProof/>
                <w:webHidden/>
              </w:rPr>
              <w:fldChar w:fldCharType="end"/>
            </w:r>
          </w:hyperlink>
        </w:p>
        <w:p w14:paraId="70201442" w14:textId="2E0612D3"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31" w:history="1">
            <w:r w:rsidRPr="00ED3285">
              <w:rPr>
                <w:rStyle w:val="Hyperlink"/>
                <w:rFonts w:cs="Arial"/>
                <w:noProof/>
              </w:rPr>
              <w:t>1.3.4</w:t>
            </w:r>
            <w:r>
              <w:rPr>
                <w:rFonts w:eastAsiaTheme="minorEastAsia" w:cstheme="minorBidi"/>
                <w:noProof/>
                <w:kern w:val="2"/>
                <w:sz w:val="24"/>
                <w:szCs w:val="24"/>
                <w:lang w:eastAsia="en-GB"/>
                <w14:ligatures w14:val="standardContextual"/>
              </w:rPr>
              <w:tab/>
            </w:r>
            <w:r w:rsidRPr="00ED3285">
              <w:rPr>
                <w:rStyle w:val="Hyperlink"/>
                <w:rFonts w:cs="Arial"/>
                <w:noProof/>
              </w:rPr>
              <w:t>Risk Assessment</w:t>
            </w:r>
            <w:r>
              <w:rPr>
                <w:noProof/>
                <w:webHidden/>
              </w:rPr>
              <w:tab/>
            </w:r>
            <w:r>
              <w:rPr>
                <w:noProof/>
                <w:webHidden/>
              </w:rPr>
              <w:fldChar w:fldCharType="begin"/>
            </w:r>
            <w:r>
              <w:rPr>
                <w:noProof/>
                <w:webHidden/>
              </w:rPr>
              <w:instrText xml:space="preserve"> PAGEREF _Toc208141131 \h </w:instrText>
            </w:r>
            <w:r>
              <w:rPr>
                <w:noProof/>
                <w:webHidden/>
              </w:rPr>
            </w:r>
            <w:r>
              <w:rPr>
                <w:noProof/>
                <w:webHidden/>
              </w:rPr>
              <w:fldChar w:fldCharType="separate"/>
            </w:r>
            <w:r>
              <w:rPr>
                <w:noProof/>
                <w:webHidden/>
              </w:rPr>
              <w:t>3</w:t>
            </w:r>
            <w:r>
              <w:rPr>
                <w:noProof/>
                <w:webHidden/>
              </w:rPr>
              <w:fldChar w:fldCharType="end"/>
            </w:r>
          </w:hyperlink>
        </w:p>
        <w:p w14:paraId="19B62DBA" w14:textId="1FE3506C" w:rsidR="0086548B" w:rsidRDefault="0086548B">
          <w:pPr>
            <w:pStyle w:val="TOC1"/>
            <w:tabs>
              <w:tab w:val="left" w:pos="440"/>
              <w:tab w:val="right" w:leader="dot" w:pos="9628"/>
            </w:tabs>
            <w:rPr>
              <w:rFonts w:eastAsiaTheme="minorEastAsia" w:cstheme="minorBidi"/>
              <w:b w:val="0"/>
              <w:bCs w:val="0"/>
              <w:i w:val="0"/>
              <w:iCs w:val="0"/>
              <w:noProof/>
              <w:kern w:val="2"/>
              <w:lang w:eastAsia="en-GB"/>
              <w14:ligatures w14:val="standardContextual"/>
            </w:rPr>
          </w:pPr>
          <w:hyperlink w:anchor="_Toc208141132" w:history="1">
            <w:r w:rsidRPr="00ED3285">
              <w:rPr>
                <w:rStyle w:val="Hyperlink"/>
                <w:noProof/>
              </w:rPr>
              <w:t>2</w:t>
            </w:r>
            <w:r>
              <w:rPr>
                <w:rFonts w:eastAsiaTheme="minorEastAsia" w:cstheme="minorBidi"/>
                <w:b w:val="0"/>
                <w:bCs w:val="0"/>
                <w:i w:val="0"/>
                <w:iCs w:val="0"/>
                <w:noProof/>
                <w:kern w:val="2"/>
                <w:lang w:eastAsia="en-GB"/>
                <w14:ligatures w14:val="standardContextual"/>
              </w:rPr>
              <w:tab/>
            </w:r>
            <w:r w:rsidRPr="00ED3285">
              <w:rPr>
                <w:rStyle w:val="Hyperlink"/>
                <w:rFonts w:cs="Arial"/>
                <w:noProof/>
              </w:rPr>
              <w:t>Literature Review</w:t>
            </w:r>
            <w:r>
              <w:rPr>
                <w:noProof/>
                <w:webHidden/>
              </w:rPr>
              <w:tab/>
            </w:r>
            <w:r>
              <w:rPr>
                <w:noProof/>
                <w:webHidden/>
              </w:rPr>
              <w:fldChar w:fldCharType="begin"/>
            </w:r>
            <w:r>
              <w:rPr>
                <w:noProof/>
                <w:webHidden/>
              </w:rPr>
              <w:instrText xml:space="preserve"> PAGEREF _Toc208141132 \h </w:instrText>
            </w:r>
            <w:r>
              <w:rPr>
                <w:noProof/>
                <w:webHidden/>
              </w:rPr>
            </w:r>
            <w:r>
              <w:rPr>
                <w:noProof/>
                <w:webHidden/>
              </w:rPr>
              <w:fldChar w:fldCharType="separate"/>
            </w:r>
            <w:r>
              <w:rPr>
                <w:noProof/>
                <w:webHidden/>
              </w:rPr>
              <w:t>4</w:t>
            </w:r>
            <w:r>
              <w:rPr>
                <w:noProof/>
                <w:webHidden/>
              </w:rPr>
              <w:fldChar w:fldCharType="end"/>
            </w:r>
          </w:hyperlink>
        </w:p>
        <w:p w14:paraId="7D04F4E2" w14:textId="4C5F8366"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33" w:history="1">
            <w:r w:rsidRPr="00ED3285">
              <w:rPr>
                <w:rStyle w:val="Hyperlink"/>
                <w:rFonts w:cs="Arial"/>
                <w:noProof/>
              </w:rPr>
              <w:t>2.1</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Overview of Chess Engines</w:t>
            </w:r>
            <w:r>
              <w:rPr>
                <w:noProof/>
                <w:webHidden/>
              </w:rPr>
              <w:tab/>
            </w:r>
            <w:r>
              <w:rPr>
                <w:noProof/>
                <w:webHidden/>
              </w:rPr>
              <w:fldChar w:fldCharType="begin"/>
            </w:r>
            <w:r>
              <w:rPr>
                <w:noProof/>
                <w:webHidden/>
              </w:rPr>
              <w:instrText xml:space="preserve"> PAGEREF _Toc208141133 \h </w:instrText>
            </w:r>
            <w:r>
              <w:rPr>
                <w:noProof/>
                <w:webHidden/>
              </w:rPr>
            </w:r>
            <w:r>
              <w:rPr>
                <w:noProof/>
                <w:webHidden/>
              </w:rPr>
              <w:fldChar w:fldCharType="separate"/>
            </w:r>
            <w:r>
              <w:rPr>
                <w:noProof/>
                <w:webHidden/>
              </w:rPr>
              <w:t>4</w:t>
            </w:r>
            <w:r>
              <w:rPr>
                <w:noProof/>
                <w:webHidden/>
              </w:rPr>
              <w:fldChar w:fldCharType="end"/>
            </w:r>
          </w:hyperlink>
        </w:p>
        <w:p w14:paraId="42338AC5" w14:textId="57B2A8AD"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34" w:history="1">
            <w:r w:rsidRPr="00ED3285">
              <w:rPr>
                <w:rStyle w:val="Hyperlink"/>
                <w:rFonts w:cs="Arial"/>
                <w:noProof/>
              </w:rPr>
              <w:t>2.1.1</w:t>
            </w:r>
            <w:r>
              <w:rPr>
                <w:rFonts w:eastAsiaTheme="minorEastAsia" w:cstheme="minorBidi"/>
                <w:noProof/>
                <w:kern w:val="2"/>
                <w:sz w:val="24"/>
                <w:szCs w:val="24"/>
                <w:lang w:eastAsia="en-GB"/>
                <w14:ligatures w14:val="standardContextual"/>
              </w:rPr>
              <w:tab/>
            </w:r>
            <w:r w:rsidRPr="00ED3285">
              <w:rPr>
                <w:rStyle w:val="Hyperlink"/>
                <w:rFonts w:cs="Arial"/>
                <w:noProof/>
              </w:rPr>
              <w:t>Deep Blue</w:t>
            </w:r>
            <w:r>
              <w:rPr>
                <w:noProof/>
                <w:webHidden/>
              </w:rPr>
              <w:tab/>
            </w:r>
            <w:r>
              <w:rPr>
                <w:noProof/>
                <w:webHidden/>
              </w:rPr>
              <w:fldChar w:fldCharType="begin"/>
            </w:r>
            <w:r>
              <w:rPr>
                <w:noProof/>
                <w:webHidden/>
              </w:rPr>
              <w:instrText xml:space="preserve"> PAGEREF _Toc208141134 \h </w:instrText>
            </w:r>
            <w:r>
              <w:rPr>
                <w:noProof/>
                <w:webHidden/>
              </w:rPr>
            </w:r>
            <w:r>
              <w:rPr>
                <w:noProof/>
                <w:webHidden/>
              </w:rPr>
              <w:fldChar w:fldCharType="separate"/>
            </w:r>
            <w:r>
              <w:rPr>
                <w:noProof/>
                <w:webHidden/>
              </w:rPr>
              <w:t>4</w:t>
            </w:r>
            <w:r>
              <w:rPr>
                <w:noProof/>
                <w:webHidden/>
              </w:rPr>
              <w:fldChar w:fldCharType="end"/>
            </w:r>
          </w:hyperlink>
        </w:p>
        <w:p w14:paraId="4E5F8D65" w14:textId="52AA0AB6"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35" w:history="1">
            <w:r w:rsidRPr="00ED3285">
              <w:rPr>
                <w:rStyle w:val="Hyperlink"/>
                <w:rFonts w:cs="Arial"/>
                <w:noProof/>
              </w:rPr>
              <w:t>2.1.2</w:t>
            </w:r>
            <w:r>
              <w:rPr>
                <w:rFonts w:eastAsiaTheme="minorEastAsia" w:cstheme="minorBidi"/>
                <w:noProof/>
                <w:kern w:val="2"/>
                <w:sz w:val="24"/>
                <w:szCs w:val="24"/>
                <w:lang w:eastAsia="en-GB"/>
                <w14:ligatures w14:val="standardContextual"/>
              </w:rPr>
              <w:tab/>
            </w:r>
            <w:r w:rsidRPr="00ED3285">
              <w:rPr>
                <w:rStyle w:val="Hyperlink"/>
                <w:rFonts w:cs="Arial"/>
                <w:noProof/>
              </w:rPr>
              <w:t>Stockfish</w:t>
            </w:r>
            <w:r>
              <w:rPr>
                <w:noProof/>
                <w:webHidden/>
              </w:rPr>
              <w:tab/>
            </w:r>
            <w:r>
              <w:rPr>
                <w:noProof/>
                <w:webHidden/>
              </w:rPr>
              <w:fldChar w:fldCharType="begin"/>
            </w:r>
            <w:r>
              <w:rPr>
                <w:noProof/>
                <w:webHidden/>
              </w:rPr>
              <w:instrText xml:space="preserve"> PAGEREF _Toc208141135 \h </w:instrText>
            </w:r>
            <w:r>
              <w:rPr>
                <w:noProof/>
                <w:webHidden/>
              </w:rPr>
            </w:r>
            <w:r>
              <w:rPr>
                <w:noProof/>
                <w:webHidden/>
              </w:rPr>
              <w:fldChar w:fldCharType="separate"/>
            </w:r>
            <w:r>
              <w:rPr>
                <w:noProof/>
                <w:webHidden/>
              </w:rPr>
              <w:t>5</w:t>
            </w:r>
            <w:r>
              <w:rPr>
                <w:noProof/>
                <w:webHidden/>
              </w:rPr>
              <w:fldChar w:fldCharType="end"/>
            </w:r>
          </w:hyperlink>
        </w:p>
        <w:p w14:paraId="42C02FC3" w14:textId="5789FFE9"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36" w:history="1">
            <w:r w:rsidRPr="00ED3285">
              <w:rPr>
                <w:rStyle w:val="Hyperlink"/>
                <w:rFonts w:cs="Arial"/>
                <w:noProof/>
              </w:rPr>
              <w:t>2.1.3</w:t>
            </w:r>
            <w:r>
              <w:rPr>
                <w:rFonts w:eastAsiaTheme="minorEastAsia" w:cstheme="minorBidi"/>
                <w:noProof/>
                <w:kern w:val="2"/>
                <w:sz w:val="24"/>
                <w:szCs w:val="24"/>
                <w:lang w:eastAsia="en-GB"/>
                <w14:ligatures w14:val="standardContextual"/>
              </w:rPr>
              <w:tab/>
            </w:r>
            <w:r w:rsidRPr="00ED3285">
              <w:rPr>
                <w:rStyle w:val="Hyperlink"/>
                <w:rFonts w:cs="Arial"/>
                <w:noProof/>
              </w:rPr>
              <w:t>AlphaZero</w:t>
            </w:r>
            <w:r>
              <w:rPr>
                <w:noProof/>
                <w:webHidden/>
              </w:rPr>
              <w:tab/>
            </w:r>
            <w:r>
              <w:rPr>
                <w:noProof/>
                <w:webHidden/>
              </w:rPr>
              <w:fldChar w:fldCharType="begin"/>
            </w:r>
            <w:r>
              <w:rPr>
                <w:noProof/>
                <w:webHidden/>
              </w:rPr>
              <w:instrText xml:space="preserve"> PAGEREF _Toc208141136 \h </w:instrText>
            </w:r>
            <w:r>
              <w:rPr>
                <w:noProof/>
                <w:webHidden/>
              </w:rPr>
            </w:r>
            <w:r>
              <w:rPr>
                <w:noProof/>
                <w:webHidden/>
              </w:rPr>
              <w:fldChar w:fldCharType="separate"/>
            </w:r>
            <w:r>
              <w:rPr>
                <w:noProof/>
                <w:webHidden/>
              </w:rPr>
              <w:t>5</w:t>
            </w:r>
            <w:r>
              <w:rPr>
                <w:noProof/>
                <w:webHidden/>
              </w:rPr>
              <w:fldChar w:fldCharType="end"/>
            </w:r>
          </w:hyperlink>
        </w:p>
        <w:p w14:paraId="61F51E09" w14:textId="73BFE897"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37" w:history="1">
            <w:r w:rsidRPr="00ED3285">
              <w:rPr>
                <w:rStyle w:val="Hyperlink"/>
                <w:rFonts w:cs="Arial"/>
                <w:noProof/>
              </w:rPr>
              <w:t>2.2</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Search Trees &amp; Algorithms</w:t>
            </w:r>
            <w:r>
              <w:rPr>
                <w:noProof/>
                <w:webHidden/>
              </w:rPr>
              <w:tab/>
            </w:r>
            <w:r>
              <w:rPr>
                <w:noProof/>
                <w:webHidden/>
              </w:rPr>
              <w:fldChar w:fldCharType="begin"/>
            </w:r>
            <w:r>
              <w:rPr>
                <w:noProof/>
                <w:webHidden/>
              </w:rPr>
              <w:instrText xml:space="preserve"> PAGEREF _Toc208141137 \h </w:instrText>
            </w:r>
            <w:r>
              <w:rPr>
                <w:noProof/>
                <w:webHidden/>
              </w:rPr>
            </w:r>
            <w:r>
              <w:rPr>
                <w:noProof/>
                <w:webHidden/>
              </w:rPr>
              <w:fldChar w:fldCharType="separate"/>
            </w:r>
            <w:r>
              <w:rPr>
                <w:noProof/>
                <w:webHidden/>
              </w:rPr>
              <w:t>6</w:t>
            </w:r>
            <w:r>
              <w:rPr>
                <w:noProof/>
                <w:webHidden/>
              </w:rPr>
              <w:fldChar w:fldCharType="end"/>
            </w:r>
          </w:hyperlink>
        </w:p>
        <w:p w14:paraId="138E2314" w14:textId="67DEC193"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38" w:history="1">
            <w:r w:rsidRPr="00ED3285">
              <w:rPr>
                <w:rStyle w:val="Hyperlink"/>
                <w:rFonts w:cs="Arial"/>
                <w:noProof/>
              </w:rPr>
              <w:t>2.3</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CNN Based Chess Engines.</w:t>
            </w:r>
            <w:r>
              <w:rPr>
                <w:noProof/>
                <w:webHidden/>
              </w:rPr>
              <w:tab/>
            </w:r>
            <w:r>
              <w:rPr>
                <w:noProof/>
                <w:webHidden/>
              </w:rPr>
              <w:fldChar w:fldCharType="begin"/>
            </w:r>
            <w:r>
              <w:rPr>
                <w:noProof/>
                <w:webHidden/>
              </w:rPr>
              <w:instrText xml:space="preserve"> PAGEREF _Toc208141138 \h </w:instrText>
            </w:r>
            <w:r>
              <w:rPr>
                <w:noProof/>
                <w:webHidden/>
              </w:rPr>
            </w:r>
            <w:r>
              <w:rPr>
                <w:noProof/>
                <w:webHidden/>
              </w:rPr>
              <w:fldChar w:fldCharType="separate"/>
            </w:r>
            <w:r>
              <w:rPr>
                <w:noProof/>
                <w:webHidden/>
              </w:rPr>
              <w:t>6</w:t>
            </w:r>
            <w:r>
              <w:rPr>
                <w:noProof/>
                <w:webHidden/>
              </w:rPr>
              <w:fldChar w:fldCharType="end"/>
            </w:r>
          </w:hyperlink>
        </w:p>
        <w:p w14:paraId="4EE467A5" w14:textId="291F58F1"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39" w:history="1">
            <w:r w:rsidRPr="00ED3285">
              <w:rPr>
                <w:rStyle w:val="Hyperlink"/>
                <w:rFonts w:cs="Arial"/>
                <w:noProof/>
              </w:rPr>
              <w:t>2.3.1</w:t>
            </w:r>
            <w:r>
              <w:rPr>
                <w:rFonts w:eastAsiaTheme="minorEastAsia" w:cstheme="minorBidi"/>
                <w:noProof/>
                <w:kern w:val="2"/>
                <w:sz w:val="24"/>
                <w:szCs w:val="24"/>
                <w:lang w:eastAsia="en-GB"/>
                <w14:ligatures w14:val="standardContextual"/>
              </w:rPr>
              <w:tab/>
            </w:r>
            <w:r w:rsidRPr="00ED3285">
              <w:rPr>
                <w:rStyle w:val="Hyperlink"/>
                <w:rFonts w:cs="Arial"/>
                <w:bCs/>
                <w:noProof/>
              </w:rPr>
              <w:t>Artificial Neural Networks vs Convolutional Neural Networks (CNNs)</w:t>
            </w:r>
            <w:r>
              <w:rPr>
                <w:noProof/>
                <w:webHidden/>
              </w:rPr>
              <w:tab/>
            </w:r>
            <w:r>
              <w:rPr>
                <w:noProof/>
                <w:webHidden/>
              </w:rPr>
              <w:fldChar w:fldCharType="begin"/>
            </w:r>
            <w:r>
              <w:rPr>
                <w:noProof/>
                <w:webHidden/>
              </w:rPr>
              <w:instrText xml:space="preserve"> PAGEREF _Toc208141139 \h </w:instrText>
            </w:r>
            <w:r>
              <w:rPr>
                <w:noProof/>
                <w:webHidden/>
              </w:rPr>
            </w:r>
            <w:r>
              <w:rPr>
                <w:noProof/>
                <w:webHidden/>
              </w:rPr>
              <w:fldChar w:fldCharType="separate"/>
            </w:r>
            <w:r>
              <w:rPr>
                <w:noProof/>
                <w:webHidden/>
              </w:rPr>
              <w:t>6</w:t>
            </w:r>
            <w:r>
              <w:rPr>
                <w:noProof/>
                <w:webHidden/>
              </w:rPr>
              <w:fldChar w:fldCharType="end"/>
            </w:r>
          </w:hyperlink>
        </w:p>
        <w:p w14:paraId="2B68F351" w14:textId="5488937E"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40" w:history="1">
            <w:r w:rsidRPr="00ED3285">
              <w:rPr>
                <w:rStyle w:val="Hyperlink"/>
                <w:rFonts w:cs="Arial"/>
                <w:noProof/>
              </w:rPr>
              <w:t>2.3.2</w:t>
            </w:r>
            <w:r>
              <w:rPr>
                <w:rFonts w:eastAsiaTheme="minorEastAsia" w:cstheme="minorBidi"/>
                <w:noProof/>
                <w:kern w:val="2"/>
                <w:sz w:val="24"/>
                <w:szCs w:val="24"/>
                <w:lang w:eastAsia="en-GB"/>
                <w14:ligatures w14:val="standardContextual"/>
              </w:rPr>
              <w:tab/>
            </w:r>
            <w:r w:rsidRPr="00ED3285">
              <w:rPr>
                <w:rStyle w:val="Hyperlink"/>
                <w:rFonts w:cs="Arial"/>
                <w:bCs/>
                <w:noProof/>
              </w:rPr>
              <w:t>NIRNAY</w:t>
            </w:r>
            <w:r>
              <w:rPr>
                <w:noProof/>
                <w:webHidden/>
              </w:rPr>
              <w:tab/>
            </w:r>
            <w:r>
              <w:rPr>
                <w:noProof/>
                <w:webHidden/>
              </w:rPr>
              <w:fldChar w:fldCharType="begin"/>
            </w:r>
            <w:r>
              <w:rPr>
                <w:noProof/>
                <w:webHidden/>
              </w:rPr>
              <w:instrText xml:space="preserve"> PAGEREF _Toc208141140 \h </w:instrText>
            </w:r>
            <w:r>
              <w:rPr>
                <w:noProof/>
                <w:webHidden/>
              </w:rPr>
            </w:r>
            <w:r>
              <w:rPr>
                <w:noProof/>
                <w:webHidden/>
              </w:rPr>
              <w:fldChar w:fldCharType="separate"/>
            </w:r>
            <w:r>
              <w:rPr>
                <w:noProof/>
                <w:webHidden/>
              </w:rPr>
              <w:t>8</w:t>
            </w:r>
            <w:r>
              <w:rPr>
                <w:noProof/>
                <w:webHidden/>
              </w:rPr>
              <w:fldChar w:fldCharType="end"/>
            </w:r>
          </w:hyperlink>
        </w:p>
        <w:p w14:paraId="744B441D" w14:textId="0E323B90"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41" w:history="1">
            <w:r w:rsidRPr="00ED3285">
              <w:rPr>
                <w:rStyle w:val="Hyperlink"/>
                <w:rFonts w:cs="Arial"/>
                <w:noProof/>
              </w:rPr>
              <w:t>2.4</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Overview of Explainable AI techniques in Deep learning</w:t>
            </w:r>
            <w:r>
              <w:rPr>
                <w:noProof/>
                <w:webHidden/>
              </w:rPr>
              <w:tab/>
            </w:r>
            <w:r>
              <w:rPr>
                <w:noProof/>
                <w:webHidden/>
              </w:rPr>
              <w:fldChar w:fldCharType="begin"/>
            </w:r>
            <w:r>
              <w:rPr>
                <w:noProof/>
                <w:webHidden/>
              </w:rPr>
              <w:instrText xml:space="preserve"> PAGEREF _Toc208141141 \h </w:instrText>
            </w:r>
            <w:r>
              <w:rPr>
                <w:noProof/>
                <w:webHidden/>
              </w:rPr>
            </w:r>
            <w:r>
              <w:rPr>
                <w:noProof/>
                <w:webHidden/>
              </w:rPr>
              <w:fldChar w:fldCharType="separate"/>
            </w:r>
            <w:r>
              <w:rPr>
                <w:noProof/>
                <w:webHidden/>
              </w:rPr>
              <w:t>9</w:t>
            </w:r>
            <w:r>
              <w:rPr>
                <w:noProof/>
                <w:webHidden/>
              </w:rPr>
              <w:fldChar w:fldCharType="end"/>
            </w:r>
          </w:hyperlink>
        </w:p>
        <w:p w14:paraId="0680F6A3" w14:textId="4BC6A4F6"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42" w:history="1">
            <w:r w:rsidRPr="00ED3285">
              <w:rPr>
                <w:rStyle w:val="Hyperlink"/>
                <w:rFonts w:cs="Arial"/>
                <w:noProof/>
              </w:rPr>
              <w:t>2.4.1</w:t>
            </w:r>
            <w:r>
              <w:rPr>
                <w:rFonts w:eastAsiaTheme="minorEastAsia" w:cstheme="minorBidi"/>
                <w:noProof/>
                <w:kern w:val="2"/>
                <w:sz w:val="24"/>
                <w:szCs w:val="24"/>
                <w:lang w:eastAsia="en-GB"/>
                <w14:ligatures w14:val="standardContextual"/>
              </w:rPr>
              <w:tab/>
            </w:r>
            <w:r w:rsidRPr="00ED3285">
              <w:rPr>
                <w:rStyle w:val="Hyperlink"/>
                <w:rFonts w:cs="Arial"/>
                <w:bCs/>
                <w:noProof/>
              </w:rPr>
              <w:t>Interpretability vs Explainability</w:t>
            </w:r>
            <w:r>
              <w:rPr>
                <w:noProof/>
                <w:webHidden/>
              </w:rPr>
              <w:tab/>
            </w:r>
            <w:r>
              <w:rPr>
                <w:noProof/>
                <w:webHidden/>
              </w:rPr>
              <w:fldChar w:fldCharType="begin"/>
            </w:r>
            <w:r>
              <w:rPr>
                <w:noProof/>
                <w:webHidden/>
              </w:rPr>
              <w:instrText xml:space="preserve"> PAGEREF _Toc208141142 \h </w:instrText>
            </w:r>
            <w:r>
              <w:rPr>
                <w:noProof/>
                <w:webHidden/>
              </w:rPr>
            </w:r>
            <w:r>
              <w:rPr>
                <w:noProof/>
                <w:webHidden/>
              </w:rPr>
              <w:fldChar w:fldCharType="separate"/>
            </w:r>
            <w:r>
              <w:rPr>
                <w:noProof/>
                <w:webHidden/>
              </w:rPr>
              <w:t>10</w:t>
            </w:r>
            <w:r>
              <w:rPr>
                <w:noProof/>
                <w:webHidden/>
              </w:rPr>
              <w:fldChar w:fldCharType="end"/>
            </w:r>
          </w:hyperlink>
        </w:p>
        <w:p w14:paraId="1C82867C" w14:textId="6081149B"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43" w:history="1">
            <w:r w:rsidRPr="00ED3285">
              <w:rPr>
                <w:rStyle w:val="Hyperlink"/>
                <w:noProof/>
              </w:rPr>
              <w:t>2.4.2</w:t>
            </w:r>
            <w:r>
              <w:rPr>
                <w:rFonts w:eastAsiaTheme="minorEastAsia" w:cstheme="minorBidi"/>
                <w:noProof/>
                <w:kern w:val="2"/>
                <w:sz w:val="24"/>
                <w:szCs w:val="24"/>
                <w:lang w:eastAsia="en-GB"/>
                <w14:ligatures w14:val="standardContextual"/>
              </w:rPr>
              <w:tab/>
            </w:r>
            <w:r w:rsidRPr="00ED3285">
              <w:rPr>
                <w:rStyle w:val="Hyperlink"/>
                <w:rFonts w:cs="Arial"/>
                <w:bCs/>
                <w:noProof/>
              </w:rPr>
              <w:t>SHAP (SHapley Additive exPlanations)</w:t>
            </w:r>
            <w:r>
              <w:rPr>
                <w:noProof/>
                <w:webHidden/>
              </w:rPr>
              <w:tab/>
            </w:r>
            <w:r>
              <w:rPr>
                <w:noProof/>
                <w:webHidden/>
              </w:rPr>
              <w:fldChar w:fldCharType="begin"/>
            </w:r>
            <w:r>
              <w:rPr>
                <w:noProof/>
                <w:webHidden/>
              </w:rPr>
              <w:instrText xml:space="preserve"> PAGEREF _Toc208141143 \h </w:instrText>
            </w:r>
            <w:r>
              <w:rPr>
                <w:noProof/>
                <w:webHidden/>
              </w:rPr>
            </w:r>
            <w:r>
              <w:rPr>
                <w:noProof/>
                <w:webHidden/>
              </w:rPr>
              <w:fldChar w:fldCharType="separate"/>
            </w:r>
            <w:r>
              <w:rPr>
                <w:noProof/>
                <w:webHidden/>
              </w:rPr>
              <w:t>11</w:t>
            </w:r>
            <w:r>
              <w:rPr>
                <w:noProof/>
                <w:webHidden/>
              </w:rPr>
              <w:fldChar w:fldCharType="end"/>
            </w:r>
          </w:hyperlink>
        </w:p>
        <w:p w14:paraId="566E1086" w14:textId="4ED26085"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44" w:history="1">
            <w:r w:rsidRPr="00ED3285">
              <w:rPr>
                <w:rStyle w:val="Hyperlink"/>
                <w:rFonts w:cs="Arial"/>
                <w:noProof/>
              </w:rPr>
              <w:t>2.4.3</w:t>
            </w:r>
            <w:r>
              <w:rPr>
                <w:rFonts w:eastAsiaTheme="minorEastAsia" w:cstheme="minorBidi"/>
                <w:noProof/>
                <w:kern w:val="2"/>
                <w:sz w:val="24"/>
                <w:szCs w:val="24"/>
                <w:lang w:eastAsia="en-GB"/>
                <w14:ligatures w14:val="standardContextual"/>
              </w:rPr>
              <w:tab/>
            </w:r>
            <w:r w:rsidRPr="00ED3285">
              <w:rPr>
                <w:rStyle w:val="Hyperlink"/>
                <w:rFonts w:cs="Arial"/>
                <w:bCs/>
                <w:noProof/>
              </w:rPr>
              <w:t>Concept Based Interpretability in Chess</w:t>
            </w:r>
            <w:r>
              <w:rPr>
                <w:noProof/>
                <w:webHidden/>
              </w:rPr>
              <w:tab/>
            </w:r>
            <w:r>
              <w:rPr>
                <w:noProof/>
                <w:webHidden/>
              </w:rPr>
              <w:fldChar w:fldCharType="begin"/>
            </w:r>
            <w:r>
              <w:rPr>
                <w:noProof/>
                <w:webHidden/>
              </w:rPr>
              <w:instrText xml:space="preserve"> PAGEREF _Toc208141144 \h </w:instrText>
            </w:r>
            <w:r>
              <w:rPr>
                <w:noProof/>
                <w:webHidden/>
              </w:rPr>
            </w:r>
            <w:r>
              <w:rPr>
                <w:noProof/>
                <w:webHidden/>
              </w:rPr>
              <w:fldChar w:fldCharType="separate"/>
            </w:r>
            <w:r>
              <w:rPr>
                <w:noProof/>
                <w:webHidden/>
              </w:rPr>
              <w:t>12</w:t>
            </w:r>
            <w:r>
              <w:rPr>
                <w:noProof/>
                <w:webHidden/>
              </w:rPr>
              <w:fldChar w:fldCharType="end"/>
            </w:r>
          </w:hyperlink>
        </w:p>
        <w:p w14:paraId="577CB779" w14:textId="28BE6C70"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45" w:history="1">
            <w:r w:rsidRPr="00ED3285">
              <w:rPr>
                <w:rStyle w:val="Hyperlink"/>
                <w:rFonts w:cs="Arial"/>
                <w:noProof/>
              </w:rPr>
              <w:t>2.5</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Summary of Gaps</w:t>
            </w:r>
            <w:r>
              <w:rPr>
                <w:noProof/>
                <w:webHidden/>
              </w:rPr>
              <w:tab/>
            </w:r>
            <w:r>
              <w:rPr>
                <w:noProof/>
                <w:webHidden/>
              </w:rPr>
              <w:fldChar w:fldCharType="begin"/>
            </w:r>
            <w:r>
              <w:rPr>
                <w:noProof/>
                <w:webHidden/>
              </w:rPr>
              <w:instrText xml:space="preserve"> PAGEREF _Toc208141145 \h </w:instrText>
            </w:r>
            <w:r>
              <w:rPr>
                <w:noProof/>
                <w:webHidden/>
              </w:rPr>
            </w:r>
            <w:r>
              <w:rPr>
                <w:noProof/>
                <w:webHidden/>
              </w:rPr>
              <w:fldChar w:fldCharType="separate"/>
            </w:r>
            <w:r>
              <w:rPr>
                <w:noProof/>
                <w:webHidden/>
              </w:rPr>
              <w:t>12</w:t>
            </w:r>
            <w:r>
              <w:rPr>
                <w:noProof/>
                <w:webHidden/>
              </w:rPr>
              <w:fldChar w:fldCharType="end"/>
            </w:r>
          </w:hyperlink>
        </w:p>
        <w:p w14:paraId="66979225" w14:textId="7DAC26B3" w:rsidR="0086548B" w:rsidRDefault="0086548B">
          <w:pPr>
            <w:pStyle w:val="TOC1"/>
            <w:tabs>
              <w:tab w:val="left" w:pos="440"/>
              <w:tab w:val="right" w:leader="dot" w:pos="9628"/>
            </w:tabs>
            <w:rPr>
              <w:rFonts w:eastAsiaTheme="minorEastAsia" w:cstheme="minorBidi"/>
              <w:b w:val="0"/>
              <w:bCs w:val="0"/>
              <w:i w:val="0"/>
              <w:iCs w:val="0"/>
              <w:noProof/>
              <w:kern w:val="2"/>
              <w:lang w:eastAsia="en-GB"/>
              <w14:ligatures w14:val="standardContextual"/>
            </w:rPr>
          </w:pPr>
          <w:hyperlink w:anchor="_Toc208141146" w:history="1">
            <w:r w:rsidRPr="00ED3285">
              <w:rPr>
                <w:rStyle w:val="Hyperlink"/>
                <w:noProof/>
              </w:rPr>
              <w:t>3</w:t>
            </w:r>
            <w:r>
              <w:rPr>
                <w:rFonts w:eastAsiaTheme="minorEastAsia" w:cstheme="minorBidi"/>
                <w:b w:val="0"/>
                <w:bCs w:val="0"/>
                <w:i w:val="0"/>
                <w:iCs w:val="0"/>
                <w:noProof/>
                <w:kern w:val="2"/>
                <w:lang w:eastAsia="en-GB"/>
                <w14:ligatures w14:val="standardContextual"/>
              </w:rPr>
              <w:tab/>
            </w:r>
            <w:r w:rsidRPr="00ED3285">
              <w:rPr>
                <w:rStyle w:val="Hyperlink"/>
                <w:rFonts w:cs="Arial"/>
                <w:noProof/>
              </w:rPr>
              <w:t>Methodology and Methods</w:t>
            </w:r>
            <w:r>
              <w:rPr>
                <w:noProof/>
                <w:webHidden/>
              </w:rPr>
              <w:tab/>
            </w:r>
            <w:r>
              <w:rPr>
                <w:noProof/>
                <w:webHidden/>
              </w:rPr>
              <w:fldChar w:fldCharType="begin"/>
            </w:r>
            <w:r>
              <w:rPr>
                <w:noProof/>
                <w:webHidden/>
              </w:rPr>
              <w:instrText xml:space="preserve"> PAGEREF _Toc208141146 \h </w:instrText>
            </w:r>
            <w:r>
              <w:rPr>
                <w:noProof/>
                <w:webHidden/>
              </w:rPr>
            </w:r>
            <w:r>
              <w:rPr>
                <w:noProof/>
                <w:webHidden/>
              </w:rPr>
              <w:fldChar w:fldCharType="separate"/>
            </w:r>
            <w:r>
              <w:rPr>
                <w:noProof/>
                <w:webHidden/>
              </w:rPr>
              <w:t>14</w:t>
            </w:r>
            <w:r>
              <w:rPr>
                <w:noProof/>
                <w:webHidden/>
              </w:rPr>
              <w:fldChar w:fldCharType="end"/>
            </w:r>
          </w:hyperlink>
        </w:p>
        <w:p w14:paraId="5FCE7293" w14:textId="01141ACE"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47" w:history="1">
            <w:r w:rsidRPr="00ED3285">
              <w:rPr>
                <w:rStyle w:val="Hyperlink"/>
                <w:rFonts w:cs="Arial"/>
                <w:noProof/>
              </w:rPr>
              <w:t>3.1</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Research Design</w:t>
            </w:r>
            <w:r>
              <w:rPr>
                <w:noProof/>
                <w:webHidden/>
              </w:rPr>
              <w:tab/>
            </w:r>
            <w:r>
              <w:rPr>
                <w:noProof/>
                <w:webHidden/>
              </w:rPr>
              <w:fldChar w:fldCharType="begin"/>
            </w:r>
            <w:r>
              <w:rPr>
                <w:noProof/>
                <w:webHidden/>
              </w:rPr>
              <w:instrText xml:space="preserve"> PAGEREF _Toc208141147 \h </w:instrText>
            </w:r>
            <w:r>
              <w:rPr>
                <w:noProof/>
                <w:webHidden/>
              </w:rPr>
            </w:r>
            <w:r>
              <w:rPr>
                <w:noProof/>
                <w:webHidden/>
              </w:rPr>
              <w:fldChar w:fldCharType="separate"/>
            </w:r>
            <w:r>
              <w:rPr>
                <w:noProof/>
                <w:webHidden/>
              </w:rPr>
              <w:t>14</w:t>
            </w:r>
            <w:r>
              <w:rPr>
                <w:noProof/>
                <w:webHidden/>
              </w:rPr>
              <w:fldChar w:fldCharType="end"/>
            </w:r>
          </w:hyperlink>
        </w:p>
        <w:p w14:paraId="0E0E6924" w14:textId="05F2757E"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48" w:history="1">
            <w:r w:rsidRPr="00ED3285">
              <w:rPr>
                <w:rStyle w:val="Hyperlink"/>
                <w:rFonts w:cs="Arial"/>
                <w:noProof/>
              </w:rPr>
              <w:t>3.1.1</w:t>
            </w:r>
            <w:r>
              <w:rPr>
                <w:rFonts w:eastAsiaTheme="minorEastAsia" w:cstheme="minorBidi"/>
                <w:noProof/>
                <w:kern w:val="2"/>
                <w:sz w:val="24"/>
                <w:szCs w:val="24"/>
                <w:lang w:eastAsia="en-GB"/>
                <w14:ligatures w14:val="standardContextual"/>
              </w:rPr>
              <w:tab/>
            </w:r>
            <w:r w:rsidRPr="00ED3285">
              <w:rPr>
                <w:rStyle w:val="Hyperlink"/>
                <w:rFonts w:cs="Arial"/>
                <w:bCs/>
                <w:noProof/>
              </w:rPr>
              <w:t>Research Questions</w:t>
            </w:r>
            <w:r>
              <w:rPr>
                <w:noProof/>
                <w:webHidden/>
              </w:rPr>
              <w:tab/>
            </w:r>
            <w:r>
              <w:rPr>
                <w:noProof/>
                <w:webHidden/>
              </w:rPr>
              <w:fldChar w:fldCharType="begin"/>
            </w:r>
            <w:r>
              <w:rPr>
                <w:noProof/>
                <w:webHidden/>
              </w:rPr>
              <w:instrText xml:space="preserve"> PAGEREF _Toc208141148 \h </w:instrText>
            </w:r>
            <w:r>
              <w:rPr>
                <w:noProof/>
                <w:webHidden/>
              </w:rPr>
            </w:r>
            <w:r>
              <w:rPr>
                <w:noProof/>
                <w:webHidden/>
              </w:rPr>
              <w:fldChar w:fldCharType="separate"/>
            </w:r>
            <w:r>
              <w:rPr>
                <w:noProof/>
                <w:webHidden/>
              </w:rPr>
              <w:t>14</w:t>
            </w:r>
            <w:r>
              <w:rPr>
                <w:noProof/>
                <w:webHidden/>
              </w:rPr>
              <w:fldChar w:fldCharType="end"/>
            </w:r>
          </w:hyperlink>
        </w:p>
        <w:p w14:paraId="59E44798" w14:textId="1BA8EFB8"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49" w:history="1">
            <w:r w:rsidRPr="00ED3285">
              <w:rPr>
                <w:rStyle w:val="Hyperlink"/>
                <w:rFonts w:cs="Arial"/>
                <w:noProof/>
              </w:rPr>
              <w:t>3.2</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Implementation Environment and Dataset Strategy</w:t>
            </w:r>
            <w:r>
              <w:rPr>
                <w:noProof/>
                <w:webHidden/>
              </w:rPr>
              <w:tab/>
            </w:r>
            <w:r>
              <w:rPr>
                <w:noProof/>
                <w:webHidden/>
              </w:rPr>
              <w:fldChar w:fldCharType="begin"/>
            </w:r>
            <w:r>
              <w:rPr>
                <w:noProof/>
                <w:webHidden/>
              </w:rPr>
              <w:instrText xml:space="preserve"> PAGEREF _Toc208141149 \h </w:instrText>
            </w:r>
            <w:r>
              <w:rPr>
                <w:noProof/>
                <w:webHidden/>
              </w:rPr>
            </w:r>
            <w:r>
              <w:rPr>
                <w:noProof/>
                <w:webHidden/>
              </w:rPr>
              <w:fldChar w:fldCharType="separate"/>
            </w:r>
            <w:r>
              <w:rPr>
                <w:noProof/>
                <w:webHidden/>
              </w:rPr>
              <w:t>15</w:t>
            </w:r>
            <w:r>
              <w:rPr>
                <w:noProof/>
                <w:webHidden/>
              </w:rPr>
              <w:fldChar w:fldCharType="end"/>
            </w:r>
          </w:hyperlink>
        </w:p>
        <w:p w14:paraId="259B70EE" w14:textId="35E45D10"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50" w:history="1">
            <w:r w:rsidRPr="00ED3285">
              <w:rPr>
                <w:rStyle w:val="Hyperlink"/>
                <w:rFonts w:cs="Arial"/>
                <w:noProof/>
              </w:rPr>
              <w:t>3.2.1</w:t>
            </w:r>
            <w:r>
              <w:rPr>
                <w:rFonts w:eastAsiaTheme="minorEastAsia" w:cstheme="minorBidi"/>
                <w:noProof/>
                <w:kern w:val="2"/>
                <w:sz w:val="24"/>
                <w:szCs w:val="24"/>
                <w:lang w:eastAsia="en-GB"/>
                <w14:ligatures w14:val="standardContextual"/>
              </w:rPr>
              <w:tab/>
            </w:r>
            <w:r w:rsidRPr="00ED3285">
              <w:rPr>
                <w:rStyle w:val="Hyperlink"/>
                <w:rFonts w:cs="Arial"/>
                <w:bCs/>
                <w:noProof/>
              </w:rPr>
              <w:t>Environment</w:t>
            </w:r>
            <w:r>
              <w:rPr>
                <w:noProof/>
                <w:webHidden/>
              </w:rPr>
              <w:tab/>
            </w:r>
            <w:r>
              <w:rPr>
                <w:noProof/>
                <w:webHidden/>
              </w:rPr>
              <w:fldChar w:fldCharType="begin"/>
            </w:r>
            <w:r>
              <w:rPr>
                <w:noProof/>
                <w:webHidden/>
              </w:rPr>
              <w:instrText xml:space="preserve"> PAGEREF _Toc208141150 \h </w:instrText>
            </w:r>
            <w:r>
              <w:rPr>
                <w:noProof/>
                <w:webHidden/>
              </w:rPr>
            </w:r>
            <w:r>
              <w:rPr>
                <w:noProof/>
                <w:webHidden/>
              </w:rPr>
              <w:fldChar w:fldCharType="separate"/>
            </w:r>
            <w:r>
              <w:rPr>
                <w:noProof/>
                <w:webHidden/>
              </w:rPr>
              <w:t>15</w:t>
            </w:r>
            <w:r>
              <w:rPr>
                <w:noProof/>
                <w:webHidden/>
              </w:rPr>
              <w:fldChar w:fldCharType="end"/>
            </w:r>
          </w:hyperlink>
        </w:p>
        <w:p w14:paraId="574824B7" w14:textId="7E47C89D"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51" w:history="1">
            <w:r w:rsidRPr="00ED3285">
              <w:rPr>
                <w:rStyle w:val="Hyperlink"/>
                <w:rFonts w:cs="Arial"/>
                <w:noProof/>
              </w:rPr>
              <w:t>3.2.2</w:t>
            </w:r>
            <w:r>
              <w:rPr>
                <w:rFonts w:eastAsiaTheme="minorEastAsia" w:cstheme="minorBidi"/>
                <w:noProof/>
                <w:kern w:val="2"/>
                <w:sz w:val="24"/>
                <w:szCs w:val="24"/>
                <w:lang w:eastAsia="en-GB"/>
                <w14:ligatures w14:val="standardContextual"/>
              </w:rPr>
              <w:tab/>
            </w:r>
            <w:r w:rsidRPr="00ED3285">
              <w:rPr>
                <w:rStyle w:val="Hyperlink"/>
                <w:rFonts w:cs="Arial"/>
                <w:bCs/>
                <w:noProof/>
              </w:rPr>
              <w:t>Reproducibility</w:t>
            </w:r>
            <w:r>
              <w:rPr>
                <w:noProof/>
                <w:webHidden/>
              </w:rPr>
              <w:tab/>
            </w:r>
            <w:r>
              <w:rPr>
                <w:noProof/>
                <w:webHidden/>
              </w:rPr>
              <w:fldChar w:fldCharType="begin"/>
            </w:r>
            <w:r>
              <w:rPr>
                <w:noProof/>
                <w:webHidden/>
              </w:rPr>
              <w:instrText xml:space="preserve"> PAGEREF _Toc208141151 \h </w:instrText>
            </w:r>
            <w:r>
              <w:rPr>
                <w:noProof/>
                <w:webHidden/>
              </w:rPr>
            </w:r>
            <w:r>
              <w:rPr>
                <w:noProof/>
                <w:webHidden/>
              </w:rPr>
              <w:fldChar w:fldCharType="separate"/>
            </w:r>
            <w:r>
              <w:rPr>
                <w:noProof/>
                <w:webHidden/>
              </w:rPr>
              <w:t>15</w:t>
            </w:r>
            <w:r>
              <w:rPr>
                <w:noProof/>
                <w:webHidden/>
              </w:rPr>
              <w:fldChar w:fldCharType="end"/>
            </w:r>
          </w:hyperlink>
        </w:p>
        <w:p w14:paraId="05B55A8C" w14:textId="3F9FD1F6"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52" w:history="1">
            <w:r w:rsidRPr="00ED3285">
              <w:rPr>
                <w:rStyle w:val="Hyperlink"/>
                <w:rFonts w:cs="Arial"/>
                <w:noProof/>
              </w:rPr>
              <w:t>3.3</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Methods</w:t>
            </w:r>
            <w:r>
              <w:rPr>
                <w:noProof/>
                <w:webHidden/>
              </w:rPr>
              <w:tab/>
            </w:r>
            <w:r>
              <w:rPr>
                <w:noProof/>
                <w:webHidden/>
              </w:rPr>
              <w:fldChar w:fldCharType="begin"/>
            </w:r>
            <w:r>
              <w:rPr>
                <w:noProof/>
                <w:webHidden/>
              </w:rPr>
              <w:instrText xml:space="preserve"> PAGEREF _Toc208141152 \h </w:instrText>
            </w:r>
            <w:r>
              <w:rPr>
                <w:noProof/>
                <w:webHidden/>
              </w:rPr>
            </w:r>
            <w:r>
              <w:rPr>
                <w:noProof/>
                <w:webHidden/>
              </w:rPr>
              <w:fldChar w:fldCharType="separate"/>
            </w:r>
            <w:r>
              <w:rPr>
                <w:noProof/>
                <w:webHidden/>
              </w:rPr>
              <w:t>15</w:t>
            </w:r>
            <w:r>
              <w:rPr>
                <w:noProof/>
                <w:webHidden/>
              </w:rPr>
              <w:fldChar w:fldCharType="end"/>
            </w:r>
          </w:hyperlink>
        </w:p>
        <w:p w14:paraId="195F6D13" w14:textId="3C4D4B7D"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53" w:history="1">
            <w:r w:rsidRPr="00ED3285">
              <w:rPr>
                <w:rStyle w:val="Hyperlink"/>
                <w:rFonts w:cs="Arial"/>
                <w:noProof/>
              </w:rPr>
              <w:t>3.3.1</w:t>
            </w:r>
            <w:r>
              <w:rPr>
                <w:rFonts w:eastAsiaTheme="minorEastAsia" w:cstheme="minorBidi"/>
                <w:noProof/>
                <w:kern w:val="2"/>
                <w:sz w:val="24"/>
                <w:szCs w:val="24"/>
                <w:lang w:eastAsia="en-GB"/>
                <w14:ligatures w14:val="standardContextual"/>
              </w:rPr>
              <w:tab/>
            </w:r>
            <w:r w:rsidRPr="00ED3285">
              <w:rPr>
                <w:rStyle w:val="Hyperlink"/>
                <w:rFonts w:cs="Arial"/>
                <w:bCs/>
                <w:noProof/>
              </w:rPr>
              <w:t>Data Acquisition</w:t>
            </w:r>
            <w:r>
              <w:rPr>
                <w:noProof/>
                <w:webHidden/>
              </w:rPr>
              <w:tab/>
            </w:r>
            <w:r>
              <w:rPr>
                <w:noProof/>
                <w:webHidden/>
              </w:rPr>
              <w:fldChar w:fldCharType="begin"/>
            </w:r>
            <w:r>
              <w:rPr>
                <w:noProof/>
                <w:webHidden/>
              </w:rPr>
              <w:instrText xml:space="preserve"> PAGEREF _Toc208141153 \h </w:instrText>
            </w:r>
            <w:r>
              <w:rPr>
                <w:noProof/>
                <w:webHidden/>
              </w:rPr>
            </w:r>
            <w:r>
              <w:rPr>
                <w:noProof/>
                <w:webHidden/>
              </w:rPr>
              <w:fldChar w:fldCharType="separate"/>
            </w:r>
            <w:r>
              <w:rPr>
                <w:noProof/>
                <w:webHidden/>
              </w:rPr>
              <w:t>15</w:t>
            </w:r>
            <w:r>
              <w:rPr>
                <w:noProof/>
                <w:webHidden/>
              </w:rPr>
              <w:fldChar w:fldCharType="end"/>
            </w:r>
          </w:hyperlink>
        </w:p>
        <w:p w14:paraId="7CE83EED" w14:textId="0423E845"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54" w:history="1">
            <w:r w:rsidRPr="00ED3285">
              <w:rPr>
                <w:rStyle w:val="Hyperlink"/>
                <w:rFonts w:cs="Arial"/>
                <w:noProof/>
              </w:rPr>
              <w:t>3.3.2</w:t>
            </w:r>
            <w:r>
              <w:rPr>
                <w:rFonts w:eastAsiaTheme="minorEastAsia" w:cstheme="minorBidi"/>
                <w:noProof/>
                <w:kern w:val="2"/>
                <w:sz w:val="24"/>
                <w:szCs w:val="24"/>
                <w:lang w:eastAsia="en-GB"/>
                <w14:ligatures w14:val="standardContextual"/>
              </w:rPr>
              <w:tab/>
            </w:r>
            <w:r w:rsidRPr="00ED3285">
              <w:rPr>
                <w:rStyle w:val="Hyperlink"/>
                <w:rFonts w:cs="Arial"/>
                <w:noProof/>
              </w:rPr>
              <w:t>Data Inputs and Tensors</w:t>
            </w:r>
            <w:r>
              <w:rPr>
                <w:noProof/>
                <w:webHidden/>
              </w:rPr>
              <w:tab/>
            </w:r>
            <w:r>
              <w:rPr>
                <w:noProof/>
                <w:webHidden/>
              </w:rPr>
              <w:fldChar w:fldCharType="begin"/>
            </w:r>
            <w:r>
              <w:rPr>
                <w:noProof/>
                <w:webHidden/>
              </w:rPr>
              <w:instrText xml:space="preserve"> PAGEREF _Toc208141154 \h </w:instrText>
            </w:r>
            <w:r>
              <w:rPr>
                <w:noProof/>
                <w:webHidden/>
              </w:rPr>
            </w:r>
            <w:r>
              <w:rPr>
                <w:noProof/>
                <w:webHidden/>
              </w:rPr>
              <w:fldChar w:fldCharType="separate"/>
            </w:r>
            <w:r>
              <w:rPr>
                <w:noProof/>
                <w:webHidden/>
              </w:rPr>
              <w:t>17</w:t>
            </w:r>
            <w:r>
              <w:rPr>
                <w:noProof/>
                <w:webHidden/>
              </w:rPr>
              <w:fldChar w:fldCharType="end"/>
            </w:r>
          </w:hyperlink>
        </w:p>
        <w:p w14:paraId="74C2FFCF" w14:textId="392D67E4"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55" w:history="1">
            <w:r w:rsidRPr="00ED3285">
              <w:rPr>
                <w:rStyle w:val="Hyperlink"/>
                <w:rFonts w:cs="Arial"/>
                <w:noProof/>
              </w:rPr>
              <w:t>3.3.3</w:t>
            </w:r>
            <w:r>
              <w:rPr>
                <w:rFonts w:eastAsiaTheme="minorEastAsia" w:cstheme="minorBidi"/>
                <w:noProof/>
                <w:kern w:val="2"/>
                <w:sz w:val="24"/>
                <w:szCs w:val="24"/>
                <w:lang w:eastAsia="en-GB"/>
                <w14:ligatures w14:val="standardContextual"/>
              </w:rPr>
              <w:tab/>
            </w:r>
            <w:r w:rsidRPr="00ED3285">
              <w:rPr>
                <w:rStyle w:val="Hyperlink"/>
                <w:rFonts w:cs="Arial"/>
                <w:noProof/>
              </w:rPr>
              <w:t>Planes</w:t>
            </w:r>
            <w:r>
              <w:rPr>
                <w:noProof/>
                <w:webHidden/>
              </w:rPr>
              <w:tab/>
            </w:r>
            <w:r>
              <w:rPr>
                <w:noProof/>
                <w:webHidden/>
              </w:rPr>
              <w:fldChar w:fldCharType="begin"/>
            </w:r>
            <w:r>
              <w:rPr>
                <w:noProof/>
                <w:webHidden/>
              </w:rPr>
              <w:instrText xml:space="preserve"> PAGEREF _Toc208141155 \h </w:instrText>
            </w:r>
            <w:r>
              <w:rPr>
                <w:noProof/>
                <w:webHidden/>
              </w:rPr>
            </w:r>
            <w:r>
              <w:rPr>
                <w:noProof/>
                <w:webHidden/>
              </w:rPr>
              <w:fldChar w:fldCharType="separate"/>
            </w:r>
            <w:r>
              <w:rPr>
                <w:noProof/>
                <w:webHidden/>
              </w:rPr>
              <w:t>17</w:t>
            </w:r>
            <w:r>
              <w:rPr>
                <w:noProof/>
                <w:webHidden/>
              </w:rPr>
              <w:fldChar w:fldCharType="end"/>
            </w:r>
          </w:hyperlink>
        </w:p>
        <w:p w14:paraId="77DC8FD2" w14:textId="39303D09"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56" w:history="1">
            <w:r w:rsidRPr="00ED3285">
              <w:rPr>
                <w:rStyle w:val="Hyperlink"/>
                <w:rFonts w:cs="Arial"/>
                <w:noProof/>
              </w:rPr>
              <w:t>3.3.4</w:t>
            </w:r>
            <w:r>
              <w:rPr>
                <w:rFonts w:eastAsiaTheme="minorEastAsia" w:cstheme="minorBidi"/>
                <w:noProof/>
                <w:kern w:val="2"/>
                <w:sz w:val="24"/>
                <w:szCs w:val="24"/>
                <w:lang w:eastAsia="en-GB"/>
                <w14:ligatures w14:val="standardContextual"/>
              </w:rPr>
              <w:tab/>
            </w:r>
            <w:r w:rsidRPr="00ED3285">
              <w:rPr>
                <w:rStyle w:val="Hyperlink"/>
                <w:rFonts w:cs="Arial"/>
                <w:noProof/>
              </w:rPr>
              <w:t>Deep learning Models and Architecture</w:t>
            </w:r>
            <w:r>
              <w:rPr>
                <w:noProof/>
                <w:webHidden/>
              </w:rPr>
              <w:tab/>
            </w:r>
            <w:r>
              <w:rPr>
                <w:noProof/>
                <w:webHidden/>
              </w:rPr>
              <w:fldChar w:fldCharType="begin"/>
            </w:r>
            <w:r>
              <w:rPr>
                <w:noProof/>
                <w:webHidden/>
              </w:rPr>
              <w:instrText xml:space="preserve"> PAGEREF _Toc208141156 \h </w:instrText>
            </w:r>
            <w:r>
              <w:rPr>
                <w:noProof/>
                <w:webHidden/>
              </w:rPr>
            </w:r>
            <w:r>
              <w:rPr>
                <w:noProof/>
                <w:webHidden/>
              </w:rPr>
              <w:fldChar w:fldCharType="separate"/>
            </w:r>
            <w:r>
              <w:rPr>
                <w:noProof/>
                <w:webHidden/>
              </w:rPr>
              <w:t>19</w:t>
            </w:r>
            <w:r>
              <w:rPr>
                <w:noProof/>
                <w:webHidden/>
              </w:rPr>
              <w:fldChar w:fldCharType="end"/>
            </w:r>
          </w:hyperlink>
        </w:p>
        <w:p w14:paraId="63867395" w14:textId="0F13CE1C"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57" w:history="1">
            <w:r w:rsidRPr="00ED3285">
              <w:rPr>
                <w:rStyle w:val="Hyperlink"/>
                <w:rFonts w:cs="Arial"/>
                <w:noProof/>
              </w:rPr>
              <w:t>3.4</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Probing Techniques and Explainability</w:t>
            </w:r>
            <w:r>
              <w:rPr>
                <w:noProof/>
                <w:webHidden/>
              </w:rPr>
              <w:tab/>
            </w:r>
            <w:r>
              <w:rPr>
                <w:noProof/>
                <w:webHidden/>
              </w:rPr>
              <w:fldChar w:fldCharType="begin"/>
            </w:r>
            <w:r>
              <w:rPr>
                <w:noProof/>
                <w:webHidden/>
              </w:rPr>
              <w:instrText xml:space="preserve"> PAGEREF _Toc208141157 \h </w:instrText>
            </w:r>
            <w:r>
              <w:rPr>
                <w:noProof/>
                <w:webHidden/>
              </w:rPr>
            </w:r>
            <w:r>
              <w:rPr>
                <w:noProof/>
                <w:webHidden/>
              </w:rPr>
              <w:fldChar w:fldCharType="separate"/>
            </w:r>
            <w:r>
              <w:rPr>
                <w:noProof/>
                <w:webHidden/>
              </w:rPr>
              <w:t>23</w:t>
            </w:r>
            <w:r>
              <w:rPr>
                <w:noProof/>
                <w:webHidden/>
              </w:rPr>
              <w:fldChar w:fldCharType="end"/>
            </w:r>
          </w:hyperlink>
        </w:p>
        <w:p w14:paraId="380D048E" w14:textId="1AA198B4"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58" w:history="1">
            <w:r w:rsidRPr="00ED3285">
              <w:rPr>
                <w:rStyle w:val="Hyperlink"/>
                <w:rFonts w:cs="Arial"/>
                <w:noProof/>
              </w:rPr>
              <w:t>3.4.1</w:t>
            </w:r>
            <w:r>
              <w:rPr>
                <w:rFonts w:eastAsiaTheme="minorEastAsia" w:cstheme="minorBidi"/>
                <w:noProof/>
                <w:kern w:val="2"/>
                <w:sz w:val="24"/>
                <w:szCs w:val="24"/>
                <w:lang w:eastAsia="en-GB"/>
                <w14:ligatures w14:val="standardContextual"/>
              </w:rPr>
              <w:tab/>
            </w:r>
            <w:r w:rsidRPr="00ED3285">
              <w:rPr>
                <w:rStyle w:val="Hyperlink"/>
                <w:rFonts w:cs="Arial"/>
                <w:noProof/>
              </w:rPr>
              <w:t>Saliency and Sanity Checks</w:t>
            </w:r>
            <w:r>
              <w:rPr>
                <w:noProof/>
                <w:webHidden/>
              </w:rPr>
              <w:tab/>
            </w:r>
            <w:r>
              <w:rPr>
                <w:noProof/>
                <w:webHidden/>
              </w:rPr>
              <w:fldChar w:fldCharType="begin"/>
            </w:r>
            <w:r>
              <w:rPr>
                <w:noProof/>
                <w:webHidden/>
              </w:rPr>
              <w:instrText xml:space="preserve"> PAGEREF _Toc208141158 \h </w:instrText>
            </w:r>
            <w:r>
              <w:rPr>
                <w:noProof/>
                <w:webHidden/>
              </w:rPr>
            </w:r>
            <w:r>
              <w:rPr>
                <w:noProof/>
                <w:webHidden/>
              </w:rPr>
              <w:fldChar w:fldCharType="separate"/>
            </w:r>
            <w:r>
              <w:rPr>
                <w:noProof/>
                <w:webHidden/>
              </w:rPr>
              <w:t>23</w:t>
            </w:r>
            <w:r>
              <w:rPr>
                <w:noProof/>
                <w:webHidden/>
              </w:rPr>
              <w:fldChar w:fldCharType="end"/>
            </w:r>
          </w:hyperlink>
        </w:p>
        <w:p w14:paraId="667484DD" w14:textId="7ADEA2D1"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59" w:history="1">
            <w:r w:rsidRPr="00ED3285">
              <w:rPr>
                <w:rStyle w:val="Hyperlink"/>
                <w:rFonts w:cs="Arial"/>
                <w:noProof/>
              </w:rPr>
              <w:t>3.4.2</w:t>
            </w:r>
            <w:r>
              <w:rPr>
                <w:rFonts w:eastAsiaTheme="minorEastAsia" w:cstheme="minorBidi"/>
                <w:noProof/>
                <w:kern w:val="2"/>
                <w:sz w:val="24"/>
                <w:szCs w:val="24"/>
                <w:lang w:eastAsia="en-GB"/>
                <w14:ligatures w14:val="standardContextual"/>
              </w:rPr>
              <w:tab/>
            </w:r>
            <w:r w:rsidRPr="00ED3285">
              <w:rPr>
                <w:rStyle w:val="Hyperlink"/>
                <w:rFonts w:cs="Arial"/>
                <w:bCs/>
                <w:noProof/>
              </w:rPr>
              <w:t>SHAP For Explainability</w:t>
            </w:r>
            <w:r>
              <w:rPr>
                <w:noProof/>
                <w:webHidden/>
              </w:rPr>
              <w:tab/>
            </w:r>
            <w:r>
              <w:rPr>
                <w:noProof/>
                <w:webHidden/>
              </w:rPr>
              <w:fldChar w:fldCharType="begin"/>
            </w:r>
            <w:r>
              <w:rPr>
                <w:noProof/>
                <w:webHidden/>
              </w:rPr>
              <w:instrText xml:space="preserve"> PAGEREF _Toc208141159 \h </w:instrText>
            </w:r>
            <w:r>
              <w:rPr>
                <w:noProof/>
                <w:webHidden/>
              </w:rPr>
            </w:r>
            <w:r>
              <w:rPr>
                <w:noProof/>
                <w:webHidden/>
              </w:rPr>
              <w:fldChar w:fldCharType="separate"/>
            </w:r>
            <w:r>
              <w:rPr>
                <w:noProof/>
                <w:webHidden/>
              </w:rPr>
              <w:t>23</w:t>
            </w:r>
            <w:r>
              <w:rPr>
                <w:noProof/>
                <w:webHidden/>
              </w:rPr>
              <w:fldChar w:fldCharType="end"/>
            </w:r>
          </w:hyperlink>
        </w:p>
        <w:p w14:paraId="1F1A04DA" w14:textId="415A4FC6" w:rsidR="0086548B" w:rsidRDefault="0086548B">
          <w:pPr>
            <w:pStyle w:val="TOC1"/>
            <w:tabs>
              <w:tab w:val="left" w:pos="440"/>
              <w:tab w:val="right" w:leader="dot" w:pos="9628"/>
            </w:tabs>
            <w:rPr>
              <w:rFonts w:eastAsiaTheme="minorEastAsia" w:cstheme="minorBidi"/>
              <w:b w:val="0"/>
              <w:bCs w:val="0"/>
              <w:i w:val="0"/>
              <w:iCs w:val="0"/>
              <w:noProof/>
              <w:kern w:val="2"/>
              <w:lang w:eastAsia="en-GB"/>
              <w14:ligatures w14:val="standardContextual"/>
            </w:rPr>
          </w:pPr>
          <w:hyperlink w:anchor="_Toc208141160" w:history="1">
            <w:r w:rsidRPr="00ED3285">
              <w:rPr>
                <w:rStyle w:val="Hyperlink"/>
                <w:rFonts w:cs="Arial"/>
                <w:noProof/>
              </w:rPr>
              <w:t>4</w:t>
            </w:r>
            <w:r>
              <w:rPr>
                <w:rFonts w:eastAsiaTheme="minorEastAsia" w:cstheme="minorBidi"/>
                <w:b w:val="0"/>
                <w:bCs w:val="0"/>
                <w:i w:val="0"/>
                <w:iCs w:val="0"/>
                <w:noProof/>
                <w:kern w:val="2"/>
                <w:lang w:eastAsia="en-GB"/>
                <w14:ligatures w14:val="standardContextual"/>
              </w:rPr>
              <w:tab/>
            </w:r>
            <w:r w:rsidRPr="00ED3285">
              <w:rPr>
                <w:rStyle w:val="Hyperlink"/>
                <w:rFonts w:cs="Arial"/>
                <w:noProof/>
              </w:rPr>
              <w:t>Artefact</w:t>
            </w:r>
            <w:r>
              <w:rPr>
                <w:noProof/>
                <w:webHidden/>
              </w:rPr>
              <w:tab/>
            </w:r>
            <w:r>
              <w:rPr>
                <w:noProof/>
                <w:webHidden/>
              </w:rPr>
              <w:fldChar w:fldCharType="begin"/>
            </w:r>
            <w:r>
              <w:rPr>
                <w:noProof/>
                <w:webHidden/>
              </w:rPr>
              <w:instrText xml:space="preserve"> PAGEREF _Toc208141160 \h </w:instrText>
            </w:r>
            <w:r>
              <w:rPr>
                <w:noProof/>
                <w:webHidden/>
              </w:rPr>
            </w:r>
            <w:r>
              <w:rPr>
                <w:noProof/>
                <w:webHidden/>
              </w:rPr>
              <w:fldChar w:fldCharType="separate"/>
            </w:r>
            <w:r>
              <w:rPr>
                <w:noProof/>
                <w:webHidden/>
              </w:rPr>
              <w:t>24</w:t>
            </w:r>
            <w:r>
              <w:rPr>
                <w:noProof/>
                <w:webHidden/>
              </w:rPr>
              <w:fldChar w:fldCharType="end"/>
            </w:r>
          </w:hyperlink>
        </w:p>
        <w:p w14:paraId="4438EE9F" w14:textId="33A770FE"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61" w:history="1">
            <w:r w:rsidRPr="00ED3285">
              <w:rPr>
                <w:rStyle w:val="Hyperlink"/>
                <w:rFonts w:cs="Arial"/>
                <w:noProof/>
              </w:rPr>
              <w:t>4.1</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System Architecture</w:t>
            </w:r>
            <w:r>
              <w:rPr>
                <w:noProof/>
                <w:webHidden/>
              </w:rPr>
              <w:tab/>
            </w:r>
            <w:r>
              <w:rPr>
                <w:noProof/>
                <w:webHidden/>
              </w:rPr>
              <w:fldChar w:fldCharType="begin"/>
            </w:r>
            <w:r>
              <w:rPr>
                <w:noProof/>
                <w:webHidden/>
              </w:rPr>
              <w:instrText xml:space="preserve"> PAGEREF _Toc208141161 \h </w:instrText>
            </w:r>
            <w:r>
              <w:rPr>
                <w:noProof/>
                <w:webHidden/>
              </w:rPr>
            </w:r>
            <w:r>
              <w:rPr>
                <w:noProof/>
                <w:webHidden/>
              </w:rPr>
              <w:fldChar w:fldCharType="separate"/>
            </w:r>
            <w:r>
              <w:rPr>
                <w:noProof/>
                <w:webHidden/>
              </w:rPr>
              <w:t>24</w:t>
            </w:r>
            <w:r>
              <w:rPr>
                <w:noProof/>
                <w:webHidden/>
              </w:rPr>
              <w:fldChar w:fldCharType="end"/>
            </w:r>
          </w:hyperlink>
        </w:p>
        <w:p w14:paraId="572711EB" w14:textId="47987A87"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62" w:history="1">
            <w:r w:rsidRPr="00ED3285">
              <w:rPr>
                <w:rStyle w:val="Hyperlink"/>
                <w:rFonts w:cs="Arial"/>
                <w:noProof/>
              </w:rPr>
              <w:t>4.1.1</w:t>
            </w:r>
            <w:r>
              <w:rPr>
                <w:rFonts w:eastAsiaTheme="minorEastAsia" w:cstheme="minorBidi"/>
                <w:noProof/>
                <w:kern w:val="2"/>
                <w:sz w:val="24"/>
                <w:szCs w:val="24"/>
                <w:lang w:eastAsia="en-GB"/>
                <w14:ligatures w14:val="standardContextual"/>
              </w:rPr>
              <w:tab/>
            </w:r>
            <w:r w:rsidRPr="00ED3285">
              <w:rPr>
                <w:rStyle w:val="Hyperlink"/>
                <w:rFonts w:cs="Arial"/>
                <w:bCs/>
                <w:noProof/>
              </w:rPr>
              <w:t>Core Components</w:t>
            </w:r>
            <w:r>
              <w:rPr>
                <w:noProof/>
                <w:webHidden/>
              </w:rPr>
              <w:tab/>
            </w:r>
            <w:r>
              <w:rPr>
                <w:noProof/>
                <w:webHidden/>
              </w:rPr>
              <w:fldChar w:fldCharType="begin"/>
            </w:r>
            <w:r>
              <w:rPr>
                <w:noProof/>
                <w:webHidden/>
              </w:rPr>
              <w:instrText xml:space="preserve"> PAGEREF _Toc208141162 \h </w:instrText>
            </w:r>
            <w:r>
              <w:rPr>
                <w:noProof/>
                <w:webHidden/>
              </w:rPr>
            </w:r>
            <w:r>
              <w:rPr>
                <w:noProof/>
                <w:webHidden/>
              </w:rPr>
              <w:fldChar w:fldCharType="separate"/>
            </w:r>
            <w:r>
              <w:rPr>
                <w:noProof/>
                <w:webHidden/>
              </w:rPr>
              <w:t>24</w:t>
            </w:r>
            <w:r>
              <w:rPr>
                <w:noProof/>
                <w:webHidden/>
              </w:rPr>
              <w:fldChar w:fldCharType="end"/>
            </w:r>
          </w:hyperlink>
        </w:p>
        <w:p w14:paraId="10E73B24" w14:textId="2B9BF8CE"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63" w:history="1">
            <w:r w:rsidRPr="00ED3285">
              <w:rPr>
                <w:rStyle w:val="Hyperlink"/>
                <w:rFonts w:cs="Arial"/>
                <w:noProof/>
              </w:rPr>
              <w:t>4.1.2</w:t>
            </w:r>
            <w:r>
              <w:rPr>
                <w:rFonts w:eastAsiaTheme="minorEastAsia" w:cstheme="minorBidi"/>
                <w:noProof/>
                <w:kern w:val="2"/>
                <w:sz w:val="24"/>
                <w:szCs w:val="24"/>
                <w:lang w:eastAsia="en-GB"/>
                <w14:ligatures w14:val="standardContextual"/>
              </w:rPr>
              <w:tab/>
            </w:r>
            <w:r w:rsidRPr="00ED3285">
              <w:rPr>
                <w:rStyle w:val="Hyperlink"/>
                <w:rFonts w:cs="Arial"/>
                <w:bCs/>
                <w:noProof/>
              </w:rPr>
              <w:t>Future</w:t>
            </w:r>
            <w:r>
              <w:rPr>
                <w:noProof/>
                <w:webHidden/>
              </w:rPr>
              <w:tab/>
            </w:r>
            <w:r>
              <w:rPr>
                <w:noProof/>
                <w:webHidden/>
              </w:rPr>
              <w:fldChar w:fldCharType="begin"/>
            </w:r>
            <w:r>
              <w:rPr>
                <w:noProof/>
                <w:webHidden/>
              </w:rPr>
              <w:instrText xml:space="preserve"> PAGEREF _Toc208141163 \h </w:instrText>
            </w:r>
            <w:r>
              <w:rPr>
                <w:noProof/>
                <w:webHidden/>
              </w:rPr>
            </w:r>
            <w:r>
              <w:rPr>
                <w:noProof/>
                <w:webHidden/>
              </w:rPr>
              <w:fldChar w:fldCharType="separate"/>
            </w:r>
            <w:r>
              <w:rPr>
                <w:noProof/>
                <w:webHidden/>
              </w:rPr>
              <w:t>24</w:t>
            </w:r>
            <w:r>
              <w:rPr>
                <w:noProof/>
                <w:webHidden/>
              </w:rPr>
              <w:fldChar w:fldCharType="end"/>
            </w:r>
          </w:hyperlink>
        </w:p>
        <w:p w14:paraId="11D49498" w14:textId="5FAD53A2" w:rsidR="0086548B" w:rsidRDefault="0086548B">
          <w:pPr>
            <w:pStyle w:val="TOC1"/>
            <w:tabs>
              <w:tab w:val="left" w:pos="440"/>
              <w:tab w:val="right" w:leader="dot" w:pos="9628"/>
            </w:tabs>
            <w:rPr>
              <w:rFonts w:eastAsiaTheme="minorEastAsia" w:cstheme="minorBidi"/>
              <w:b w:val="0"/>
              <w:bCs w:val="0"/>
              <w:i w:val="0"/>
              <w:iCs w:val="0"/>
              <w:noProof/>
              <w:kern w:val="2"/>
              <w:lang w:eastAsia="en-GB"/>
              <w14:ligatures w14:val="standardContextual"/>
            </w:rPr>
          </w:pPr>
          <w:hyperlink w:anchor="_Toc208141164" w:history="1">
            <w:r w:rsidRPr="00ED3285">
              <w:rPr>
                <w:rStyle w:val="Hyperlink"/>
                <w:rFonts w:cs="Arial"/>
                <w:noProof/>
              </w:rPr>
              <w:t>5</w:t>
            </w:r>
            <w:r>
              <w:rPr>
                <w:rFonts w:eastAsiaTheme="minorEastAsia" w:cstheme="minorBidi"/>
                <w:b w:val="0"/>
                <w:bCs w:val="0"/>
                <w:i w:val="0"/>
                <w:iCs w:val="0"/>
                <w:noProof/>
                <w:kern w:val="2"/>
                <w:lang w:eastAsia="en-GB"/>
                <w14:ligatures w14:val="standardContextual"/>
              </w:rPr>
              <w:tab/>
            </w:r>
            <w:r w:rsidRPr="00ED3285">
              <w:rPr>
                <w:rStyle w:val="Hyperlink"/>
                <w:rFonts w:cs="Arial"/>
                <w:noProof/>
              </w:rPr>
              <w:t>Evaluation &amp; results</w:t>
            </w:r>
            <w:r>
              <w:rPr>
                <w:noProof/>
                <w:webHidden/>
              </w:rPr>
              <w:tab/>
            </w:r>
            <w:r>
              <w:rPr>
                <w:noProof/>
                <w:webHidden/>
              </w:rPr>
              <w:fldChar w:fldCharType="begin"/>
            </w:r>
            <w:r>
              <w:rPr>
                <w:noProof/>
                <w:webHidden/>
              </w:rPr>
              <w:instrText xml:space="preserve"> PAGEREF _Toc208141164 \h </w:instrText>
            </w:r>
            <w:r>
              <w:rPr>
                <w:noProof/>
                <w:webHidden/>
              </w:rPr>
            </w:r>
            <w:r>
              <w:rPr>
                <w:noProof/>
                <w:webHidden/>
              </w:rPr>
              <w:fldChar w:fldCharType="separate"/>
            </w:r>
            <w:r>
              <w:rPr>
                <w:noProof/>
                <w:webHidden/>
              </w:rPr>
              <w:t>26</w:t>
            </w:r>
            <w:r>
              <w:rPr>
                <w:noProof/>
                <w:webHidden/>
              </w:rPr>
              <w:fldChar w:fldCharType="end"/>
            </w:r>
          </w:hyperlink>
        </w:p>
        <w:p w14:paraId="23554DC2" w14:textId="01758CCA"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65" w:history="1">
            <w:r w:rsidRPr="00ED3285">
              <w:rPr>
                <w:rStyle w:val="Hyperlink"/>
                <w:rFonts w:cs="Arial"/>
                <w:noProof/>
              </w:rPr>
              <w:t>5.1</w:t>
            </w:r>
            <w:r>
              <w:rPr>
                <w:rFonts w:eastAsiaTheme="minorEastAsia" w:cstheme="minorBidi"/>
                <w:b w:val="0"/>
                <w:bCs w:val="0"/>
                <w:noProof/>
                <w:kern w:val="2"/>
                <w:sz w:val="24"/>
                <w:szCs w:val="24"/>
                <w:lang w:eastAsia="en-GB"/>
                <w14:ligatures w14:val="standardContextual"/>
              </w:rPr>
              <w:tab/>
            </w:r>
            <w:r w:rsidRPr="00ED3285">
              <w:rPr>
                <w:rStyle w:val="Hyperlink"/>
                <w:rFonts w:cs="Arial"/>
                <w:noProof/>
              </w:rPr>
              <w:t>Model Performance and Comparison</w:t>
            </w:r>
            <w:r>
              <w:rPr>
                <w:noProof/>
                <w:webHidden/>
              </w:rPr>
              <w:tab/>
            </w:r>
            <w:r>
              <w:rPr>
                <w:noProof/>
                <w:webHidden/>
              </w:rPr>
              <w:fldChar w:fldCharType="begin"/>
            </w:r>
            <w:r>
              <w:rPr>
                <w:noProof/>
                <w:webHidden/>
              </w:rPr>
              <w:instrText xml:space="preserve"> PAGEREF _Toc208141165 \h </w:instrText>
            </w:r>
            <w:r>
              <w:rPr>
                <w:noProof/>
                <w:webHidden/>
              </w:rPr>
            </w:r>
            <w:r>
              <w:rPr>
                <w:noProof/>
                <w:webHidden/>
              </w:rPr>
              <w:fldChar w:fldCharType="separate"/>
            </w:r>
            <w:r>
              <w:rPr>
                <w:noProof/>
                <w:webHidden/>
              </w:rPr>
              <w:t>26</w:t>
            </w:r>
            <w:r>
              <w:rPr>
                <w:noProof/>
                <w:webHidden/>
              </w:rPr>
              <w:fldChar w:fldCharType="end"/>
            </w:r>
          </w:hyperlink>
        </w:p>
        <w:p w14:paraId="1A94CA58" w14:textId="3C212F05" w:rsidR="0086548B" w:rsidRDefault="0086548B">
          <w:pPr>
            <w:pStyle w:val="TOC3"/>
            <w:tabs>
              <w:tab w:val="left" w:pos="1320"/>
              <w:tab w:val="right" w:leader="dot" w:pos="9628"/>
            </w:tabs>
            <w:rPr>
              <w:rFonts w:eastAsiaTheme="minorEastAsia" w:cstheme="minorBidi"/>
              <w:noProof/>
              <w:kern w:val="2"/>
              <w:sz w:val="24"/>
              <w:szCs w:val="24"/>
              <w:lang w:eastAsia="en-GB"/>
              <w14:ligatures w14:val="standardContextual"/>
            </w:rPr>
          </w:pPr>
          <w:hyperlink w:anchor="_Toc208141166" w:history="1">
            <w:r w:rsidRPr="00ED3285">
              <w:rPr>
                <w:rStyle w:val="Hyperlink"/>
                <w:rFonts w:cs="Arial"/>
                <w:noProof/>
              </w:rPr>
              <w:t>5.1.1</w:t>
            </w:r>
            <w:r>
              <w:rPr>
                <w:rFonts w:eastAsiaTheme="minorEastAsia" w:cstheme="minorBidi"/>
                <w:noProof/>
                <w:kern w:val="2"/>
                <w:sz w:val="24"/>
                <w:szCs w:val="24"/>
                <w:lang w:eastAsia="en-GB"/>
                <w14:ligatures w14:val="standardContextual"/>
              </w:rPr>
              <w:tab/>
            </w:r>
            <w:r w:rsidRPr="00ED3285">
              <w:rPr>
                <w:rStyle w:val="Hyperlink"/>
                <w:rFonts w:cs="Arial"/>
                <w:bCs/>
                <w:noProof/>
              </w:rPr>
              <w:t>Architectural Performance Analysis</w:t>
            </w:r>
            <w:r>
              <w:rPr>
                <w:noProof/>
                <w:webHidden/>
              </w:rPr>
              <w:tab/>
            </w:r>
            <w:r>
              <w:rPr>
                <w:noProof/>
                <w:webHidden/>
              </w:rPr>
              <w:fldChar w:fldCharType="begin"/>
            </w:r>
            <w:r>
              <w:rPr>
                <w:noProof/>
                <w:webHidden/>
              </w:rPr>
              <w:instrText xml:space="preserve"> PAGEREF _Toc208141166 \h </w:instrText>
            </w:r>
            <w:r>
              <w:rPr>
                <w:noProof/>
                <w:webHidden/>
              </w:rPr>
            </w:r>
            <w:r>
              <w:rPr>
                <w:noProof/>
                <w:webHidden/>
              </w:rPr>
              <w:fldChar w:fldCharType="separate"/>
            </w:r>
            <w:r>
              <w:rPr>
                <w:noProof/>
                <w:webHidden/>
              </w:rPr>
              <w:t>26</w:t>
            </w:r>
            <w:r>
              <w:rPr>
                <w:noProof/>
                <w:webHidden/>
              </w:rPr>
              <w:fldChar w:fldCharType="end"/>
            </w:r>
          </w:hyperlink>
        </w:p>
        <w:p w14:paraId="592354A7" w14:textId="37810DC7"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67" w:history="1">
            <w:r w:rsidRPr="00ED3285">
              <w:rPr>
                <w:rStyle w:val="Hyperlink"/>
                <w:noProof/>
              </w:rPr>
              <w:t>5.2</w:t>
            </w:r>
            <w:r>
              <w:rPr>
                <w:rFonts w:eastAsiaTheme="minorEastAsia" w:cstheme="minorBidi"/>
                <w:b w:val="0"/>
                <w:bCs w:val="0"/>
                <w:noProof/>
                <w:kern w:val="2"/>
                <w:sz w:val="24"/>
                <w:szCs w:val="24"/>
                <w:lang w:eastAsia="en-GB"/>
                <w14:ligatures w14:val="standardContextual"/>
              </w:rPr>
              <w:tab/>
            </w:r>
            <w:r w:rsidRPr="00ED3285">
              <w:rPr>
                <w:rStyle w:val="Hyperlink"/>
                <w:noProof/>
              </w:rPr>
              <w:t>Interpretability Results and Analysis</w:t>
            </w:r>
            <w:r>
              <w:rPr>
                <w:noProof/>
                <w:webHidden/>
              </w:rPr>
              <w:tab/>
            </w:r>
            <w:r>
              <w:rPr>
                <w:noProof/>
                <w:webHidden/>
              </w:rPr>
              <w:fldChar w:fldCharType="begin"/>
            </w:r>
            <w:r>
              <w:rPr>
                <w:noProof/>
                <w:webHidden/>
              </w:rPr>
              <w:instrText xml:space="preserve"> PAGEREF _Toc208141167 \h </w:instrText>
            </w:r>
            <w:r>
              <w:rPr>
                <w:noProof/>
                <w:webHidden/>
              </w:rPr>
            </w:r>
            <w:r>
              <w:rPr>
                <w:noProof/>
                <w:webHidden/>
              </w:rPr>
              <w:fldChar w:fldCharType="separate"/>
            </w:r>
            <w:r>
              <w:rPr>
                <w:noProof/>
                <w:webHidden/>
              </w:rPr>
              <w:t>27</w:t>
            </w:r>
            <w:r>
              <w:rPr>
                <w:noProof/>
                <w:webHidden/>
              </w:rPr>
              <w:fldChar w:fldCharType="end"/>
            </w:r>
          </w:hyperlink>
        </w:p>
        <w:p w14:paraId="3B737DD5" w14:textId="5D6296E2"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68" w:history="1">
            <w:r w:rsidRPr="00ED3285">
              <w:rPr>
                <w:rStyle w:val="Hyperlink"/>
                <w:noProof/>
              </w:rPr>
              <w:t>5.3</w:t>
            </w:r>
            <w:r>
              <w:rPr>
                <w:rFonts w:eastAsiaTheme="minorEastAsia" w:cstheme="minorBidi"/>
                <w:b w:val="0"/>
                <w:bCs w:val="0"/>
                <w:noProof/>
                <w:kern w:val="2"/>
                <w:sz w:val="24"/>
                <w:szCs w:val="24"/>
                <w:lang w:eastAsia="en-GB"/>
                <w14:ligatures w14:val="standardContextual"/>
              </w:rPr>
              <w:tab/>
            </w:r>
            <w:r w:rsidRPr="00ED3285">
              <w:rPr>
                <w:rStyle w:val="Hyperlink"/>
                <w:noProof/>
              </w:rPr>
              <w:t>Research Question Evaluation</w:t>
            </w:r>
            <w:r>
              <w:rPr>
                <w:noProof/>
                <w:webHidden/>
              </w:rPr>
              <w:tab/>
            </w:r>
            <w:r>
              <w:rPr>
                <w:noProof/>
                <w:webHidden/>
              </w:rPr>
              <w:fldChar w:fldCharType="begin"/>
            </w:r>
            <w:r>
              <w:rPr>
                <w:noProof/>
                <w:webHidden/>
              </w:rPr>
              <w:instrText xml:space="preserve"> PAGEREF _Toc208141168 \h </w:instrText>
            </w:r>
            <w:r>
              <w:rPr>
                <w:noProof/>
                <w:webHidden/>
              </w:rPr>
            </w:r>
            <w:r>
              <w:rPr>
                <w:noProof/>
                <w:webHidden/>
              </w:rPr>
              <w:fldChar w:fldCharType="separate"/>
            </w:r>
            <w:r>
              <w:rPr>
                <w:noProof/>
                <w:webHidden/>
              </w:rPr>
              <w:t>32</w:t>
            </w:r>
            <w:r>
              <w:rPr>
                <w:noProof/>
                <w:webHidden/>
              </w:rPr>
              <w:fldChar w:fldCharType="end"/>
            </w:r>
          </w:hyperlink>
        </w:p>
        <w:p w14:paraId="58AF352F" w14:textId="72A98B7E"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69" w:history="1">
            <w:r w:rsidRPr="00ED3285">
              <w:rPr>
                <w:rStyle w:val="Hyperlink"/>
                <w:noProof/>
              </w:rPr>
              <w:t>5.4</w:t>
            </w:r>
            <w:r>
              <w:rPr>
                <w:rFonts w:eastAsiaTheme="minorEastAsia" w:cstheme="minorBidi"/>
                <w:b w:val="0"/>
                <w:bCs w:val="0"/>
                <w:noProof/>
                <w:kern w:val="2"/>
                <w:sz w:val="24"/>
                <w:szCs w:val="24"/>
                <w:lang w:eastAsia="en-GB"/>
                <w14:ligatures w14:val="standardContextual"/>
              </w:rPr>
              <w:tab/>
            </w:r>
            <w:r w:rsidRPr="00ED3285">
              <w:rPr>
                <w:rStyle w:val="Hyperlink"/>
                <w:noProof/>
              </w:rPr>
              <w:t>Research Question Evaluation</w:t>
            </w:r>
            <w:r>
              <w:rPr>
                <w:noProof/>
                <w:webHidden/>
              </w:rPr>
              <w:tab/>
            </w:r>
            <w:r>
              <w:rPr>
                <w:noProof/>
                <w:webHidden/>
              </w:rPr>
              <w:fldChar w:fldCharType="begin"/>
            </w:r>
            <w:r>
              <w:rPr>
                <w:noProof/>
                <w:webHidden/>
              </w:rPr>
              <w:instrText xml:space="preserve"> PAGEREF _Toc208141169 \h </w:instrText>
            </w:r>
            <w:r>
              <w:rPr>
                <w:noProof/>
                <w:webHidden/>
              </w:rPr>
            </w:r>
            <w:r>
              <w:rPr>
                <w:noProof/>
                <w:webHidden/>
              </w:rPr>
              <w:fldChar w:fldCharType="separate"/>
            </w:r>
            <w:r>
              <w:rPr>
                <w:noProof/>
                <w:webHidden/>
              </w:rPr>
              <w:t>33</w:t>
            </w:r>
            <w:r>
              <w:rPr>
                <w:noProof/>
                <w:webHidden/>
              </w:rPr>
              <w:fldChar w:fldCharType="end"/>
            </w:r>
          </w:hyperlink>
        </w:p>
        <w:p w14:paraId="54983FFD" w14:textId="15ED8AF8" w:rsidR="0086548B" w:rsidRDefault="0086548B">
          <w:pPr>
            <w:pStyle w:val="TOC1"/>
            <w:tabs>
              <w:tab w:val="left" w:pos="440"/>
              <w:tab w:val="right" w:leader="dot" w:pos="9628"/>
            </w:tabs>
            <w:rPr>
              <w:rFonts w:eastAsiaTheme="minorEastAsia" w:cstheme="minorBidi"/>
              <w:b w:val="0"/>
              <w:bCs w:val="0"/>
              <w:i w:val="0"/>
              <w:iCs w:val="0"/>
              <w:noProof/>
              <w:kern w:val="2"/>
              <w:lang w:eastAsia="en-GB"/>
              <w14:ligatures w14:val="standardContextual"/>
            </w:rPr>
          </w:pPr>
          <w:hyperlink w:anchor="_Toc208141170" w:history="1">
            <w:r w:rsidRPr="00ED3285">
              <w:rPr>
                <w:rStyle w:val="Hyperlink"/>
                <w:rFonts w:cs="Arial"/>
                <w:noProof/>
              </w:rPr>
              <w:t>6</w:t>
            </w:r>
            <w:r>
              <w:rPr>
                <w:rFonts w:eastAsiaTheme="minorEastAsia" w:cstheme="minorBidi"/>
                <w:b w:val="0"/>
                <w:bCs w:val="0"/>
                <w:i w:val="0"/>
                <w:iCs w:val="0"/>
                <w:noProof/>
                <w:kern w:val="2"/>
                <w:lang w:eastAsia="en-GB"/>
                <w14:ligatures w14:val="standardContextual"/>
              </w:rPr>
              <w:tab/>
            </w:r>
            <w:r w:rsidRPr="00ED3285">
              <w:rPr>
                <w:rStyle w:val="Hyperlink"/>
                <w:rFonts w:cs="Arial"/>
                <w:noProof/>
              </w:rPr>
              <w:t>Discussion</w:t>
            </w:r>
            <w:r>
              <w:rPr>
                <w:noProof/>
                <w:webHidden/>
              </w:rPr>
              <w:tab/>
            </w:r>
            <w:r>
              <w:rPr>
                <w:noProof/>
                <w:webHidden/>
              </w:rPr>
              <w:fldChar w:fldCharType="begin"/>
            </w:r>
            <w:r>
              <w:rPr>
                <w:noProof/>
                <w:webHidden/>
              </w:rPr>
              <w:instrText xml:space="preserve"> PAGEREF _Toc208141170 \h </w:instrText>
            </w:r>
            <w:r>
              <w:rPr>
                <w:noProof/>
                <w:webHidden/>
              </w:rPr>
            </w:r>
            <w:r>
              <w:rPr>
                <w:noProof/>
                <w:webHidden/>
              </w:rPr>
              <w:fldChar w:fldCharType="separate"/>
            </w:r>
            <w:r>
              <w:rPr>
                <w:noProof/>
                <w:webHidden/>
              </w:rPr>
              <w:t>35</w:t>
            </w:r>
            <w:r>
              <w:rPr>
                <w:noProof/>
                <w:webHidden/>
              </w:rPr>
              <w:fldChar w:fldCharType="end"/>
            </w:r>
          </w:hyperlink>
        </w:p>
        <w:p w14:paraId="6FDBA6AC" w14:textId="73BB644E"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71" w:history="1">
            <w:r w:rsidRPr="00ED3285">
              <w:rPr>
                <w:rStyle w:val="Hyperlink"/>
                <w:noProof/>
              </w:rPr>
              <w:t>6.1</w:t>
            </w:r>
            <w:r>
              <w:rPr>
                <w:rFonts w:eastAsiaTheme="minorEastAsia" w:cstheme="minorBidi"/>
                <w:b w:val="0"/>
                <w:bCs w:val="0"/>
                <w:noProof/>
                <w:kern w:val="2"/>
                <w:sz w:val="24"/>
                <w:szCs w:val="24"/>
                <w:lang w:eastAsia="en-GB"/>
                <w14:ligatures w14:val="standardContextual"/>
              </w:rPr>
              <w:tab/>
            </w:r>
            <w:r w:rsidRPr="00ED3285">
              <w:rPr>
                <w:rStyle w:val="Hyperlink"/>
                <w:noProof/>
              </w:rPr>
              <w:t>Theoretical Implications</w:t>
            </w:r>
            <w:r>
              <w:rPr>
                <w:noProof/>
                <w:webHidden/>
              </w:rPr>
              <w:tab/>
            </w:r>
            <w:r>
              <w:rPr>
                <w:noProof/>
                <w:webHidden/>
              </w:rPr>
              <w:fldChar w:fldCharType="begin"/>
            </w:r>
            <w:r>
              <w:rPr>
                <w:noProof/>
                <w:webHidden/>
              </w:rPr>
              <w:instrText xml:space="preserve"> PAGEREF _Toc208141171 \h </w:instrText>
            </w:r>
            <w:r>
              <w:rPr>
                <w:noProof/>
                <w:webHidden/>
              </w:rPr>
            </w:r>
            <w:r>
              <w:rPr>
                <w:noProof/>
                <w:webHidden/>
              </w:rPr>
              <w:fldChar w:fldCharType="separate"/>
            </w:r>
            <w:r>
              <w:rPr>
                <w:noProof/>
                <w:webHidden/>
              </w:rPr>
              <w:t>35</w:t>
            </w:r>
            <w:r>
              <w:rPr>
                <w:noProof/>
                <w:webHidden/>
              </w:rPr>
              <w:fldChar w:fldCharType="end"/>
            </w:r>
          </w:hyperlink>
        </w:p>
        <w:p w14:paraId="5896058D" w14:textId="6FE9F6FB"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72" w:history="1">
            <w:r w:rsidRPr="00ED3285">
              <w:rPr>
                <w:rStyle w:val="Hyperlink"/>
                <w:noProof/>
              </w:rPr>
              <w:t>6.2</w:t>
            </w:r>
            <w:r>
              <w:rPr>
                <w:rFonts w:eastAsiaTheme="minorEastAsia" w:cstheme="minorBidi"/>
                <w:b w:val="0"/>
                <w:bCs w:val="0"/>
                <w:noProof/>
                <w:kern w:val="2"/>
                <w:sz w:val="24"/>
                <w:szCs w:val="24"/>
                <w:lang w:eastAsia="en-GB"/>
                <w14:ligatures w14:val="standardContextual"/>
              </w:rPr>
              <w:tab/>
            </w:r>
            <w:r w:rsidRPr="00ED3285">
              <w:rPr>
                <w:rStyle w:val="Hyperlink"/>
                <w:noProof/>
              </w:rPr>
              <w:t>Positions Against Literature</w:t>
            </w:r>
            <w:r>
              <w:rPr>
                <w:noProof/>
                <w:webHidden/>
              </w:rPr>
              <w:tab/>
            </w:r>
            <w:r>
              <w:rPr>
                <w:noProof/>
                <w:webHidden/>
              </w:rPr>
              <w:fldChar w:fldCharType="begin"/>
            </w:r>
            <w:r>
              <w:rPr>
                <w:noProof/>
                <w:webHidden/>
              </w:rPr>
              <w:instrText xml:space="preserve"> PAGEREF _Toc208141172 \h </w:instrText>
            </w:r>
            <w:r>
              <w:rPr>
                <w:noProof/>
                <w:webHidden/>
              </w:rPr>
            </w:r>
            <w:r>
              <w:rPr>
                <w:noProof/>
                <w:webHidden/>
              </w:rPr>
              <w:fldChar w:fldCharType="separate"/>
            </w:r>
            <w:r>
              <w:rPr>
                <w:noProof/>
                <w:webHidden/>
              </w:rPr>
              <w:t>35</w:t>
            </w:r>
            <w:r>
              <w:rPr>
                <w:noProof/>
                <w:webHidden/>
              </w:rPr>
              <w:fldChar w:fldCharType="end"/>
            </w:r>
          </w:hyperlink>
        </w:p>
        <w:p w14:paraId="0E5FCFD0" w14:textId="21ACE744"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73" w:history="1">
            <w:r w:rsidRPr="00ED3285">
              <w:rPr>
                <w:rStyle w:val="Hyperlink"/>
                <w:noProof/>
              </w:rPr>
              <w:t>6.3</w:t>
            </w:r>
            <w:r>
              <w:rPr>
                <w:rFonts w:eastAsiaTheme="minorEastAsia" w:cstheme="minorBidi"/>
                <w:b w:val="0"/>
                <w:bCs w:val="0"/>
                <w:noProof/>
                <w:kern w:val="2"/>
                <w:sz w:val="24"/>
                <w:szCs w:val="24"/>
                <w:lang w:eastAsia="en-GB"/>
                <w14:ligatures w14:val="standardContextual"/>
              </w:rPr>
              <w:tab/>
            </w:r>
            <w:r w:rsidRPr="00ED3285">
              <w:rPr>
                <w:rStyle w:val="Hyperlink"/>
                <w:noProof/>
              </w:rPr>
              <w:t>Input Encoding Insights</w:t>
            </w:r>
            <w:r>
              <w:rPr>
                <w:noProof/>
                <w:webHidden/>
              </w:rPr>
              <w:tab/>
            </w:r>
            <w:r>
              <w:rPr>
                <w:noProof/>
                <w:webHidden/>
              </w:rPr>
              <w:fldChar w:fldCharType="begin"/>
            </w:r>
            <w:r>
              <w:rPr>
                <w:noProof/>
                <w:webHidden/>
              </w:rPr>
              <w:instrText xml:space="preserve"> PAGEREF _Toc208141173 \h </w:instrText>
            </w:r>
            <w:r>
              <w:rPr>
                <w:noProof/>
                <w:webHidden/>
              </w:rPr>
            </w:r>
            <w:r>
              <w:rPr>
                <w:noProof/>
                <w:webHidden/>
              </w:rPr>
              <w:fldChar w:fldCharType="separate"/>
            </w:r>
            <w:r>
              <w:rPr>
                <w:noProof/>
                <w:webHidden/>
              </w:rPr>
              <w:t>35</w:t>
            </w:r>
            <w:r>
              <w:rPr>
                <w:noProof/>
                <w:webHidden/>
              </w:rPr>
              <w:fldChar w:fldCharType="end"/>
            </w:r>
          </w:hyperlink>
        </w:p>
        <w:p w14:paraId="0CB40D06" w14:textId="4DD5AC57"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74" w:history="1">
            <w:r w:rsidRPr="00ED3285">
              <w:rPr>
                <w:rStyle w:val="Hyperlink"/>
                <w:noProof/>
              </w:rPr>
              <w:t>6.4</w:t>
            </w:r>
            <w:r>
              <w:rPr>
                <w:rFonts w:eastAsiaTheme="minorEastAsia" w:cstheme="minorBidi"/>
                <w:b w:val="0"/>
                <w:bCs w:val="0"/>
                <w:noProof/>
                <w:kern w:val="2"/>
                <w:sz w:val="24"/>
                <w:szCs w:val="24"/>
                <w:lang w:eastAsia="en-GB"/>
                <w14:ligatures w14:val="standardContextual"/>
              </w:rPr>
              <w:tab/>
            </w:r>
            <w:r w:rsidRPr="00ED3285">
              <w:rPr>
                <w:rStyle w:val="Hyperlink"/>
                <w:noProof/>
              </w:rPr>
              <w:t>Novel Methodological Contributions</w:t>
            </w:r>
            <w:r>
              <w:rPr>
                <w:noProof/>
                <w:webHidden/>
              </w:rPr>
              <w:tab/>
            </w:r>
            <w:r>
              <w:rPr>
                <w:noProof/>
                <w:webHidden/>
              </w:rPr>
              <w:fldChar w:fldCharType="begin"/>
            </w:r>
            <w:r>
              <w:rPr>
                <w:noProof/>
                <w:webHidden/>
              </w:rPr>
              <w:instrText xml:space="preserve"> PAGEREF _Toc208141174 \h </w:instrText>
            </w:r>
            <w:r>
              <w:rPr>
                <w:noProof/>
                <w:webHidden/>
              </w:rPr>
            </w:r>
            <w:r>
              <w:rPr>
                <w:noProof/>
                <w:webHidden/>
              </w:rPr>
              <w:fldChar w:fldCharType="separate"/>
            </w:r>
            <w:r>
              <w:rPr>
                <w:noProof/>
                <w:webHidden/>
              </w:rPr>
              <w:t>36</w:t>
            </w:r>
            <w:r>
              <w:rPr>
                <w:noProof/>
                <w:webHidden/>
              </w:rPr>
              <w:fldChar w:fldCharType="end"/>
            </w:r>
          </w:hyperlink>
        </w:p>
        <w:p w14:paraId="726443F7" w14:textId="7D9B22AA"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75" w:history="1">
            <w:r w:rsidRPr="00ED3285">
              <w:rPr>
                <w:rStyle w:val="Hyperlink"/>
                <w:noProof/>
              </w:rPr>
              <w:t>6.5</w:t>
            </w:r>
            <w:r>
              <w:rPr>
                <w:rFonts w:eastAsiaTheme="minorEastAsia" w:cstheme="minorBidi"/>
                <w:b w:val="0"/>
                <w:bCs w:val="0"/>
                <w:noProof/>
                <w:kern w:val="2"/>
                <w:sz w:val="24"/>
                <w:szCs w:val="24"/>
                <w:lang w:eastAsia="en-GB"/>
                <w14:ligatures w14:val="standardContextual"/>
              </w:rPr>
              <w:tab/>
            </w:r>
            <w:r w:rsidRPr="00ED3285">
              <w:rPr>
                <w:rStyle w:val="Hyperlink"/>
                <w:noProof/>
              </w:rPr>
              <w:t>Limitations</w:t>
            </w:r>
            <w:r>
              <w:rPr>
                <w:noProof/>
                <w:webHidden/>
              </w:rPr>
              <w:tab/>
            </w:r>
            <w:r>
              <w:rPr>
                <w:noProof/>
                <w:webHidden/>
              </w:rPr>
              <w:fldChar w:fldCharType="begin"/>
            </w:r>
            <w:r>
              <w:rPr>
                <w:noProof/>
                <w:webHidden/>
              </w:rPr>
              <w:instrText xml:space="preserve"> PAGEREF _Toc208141175 \h </w:instrText>
            </w:r>
            <w:r>
              <w:rPr>
                <w:noProof/>
                <w:webHidden/>
              </w:rPr>
            </w:r>
            <w:r>
              <w:rPr>
                <w:noProof/>
                <w:webHidden/>
              </w:rPr>
              <w:fldChar w:fldCharType="separate"/>
            </w:r>
            <w:r>
              <w:rPr>
                <w:noProof/>
                <w:webHidden/>
              </w:rPr>
              <w:t>36</w:t>
            </w:r>
            <w:r>
              <w:rPr>
                <w:noProof/>
                <w:webHidden/>
              </w:rPr>
              <w:fldChar w:fldCharType="end"/>
            </w:r>
          </w:hyperlink>
        </w:p>
        <w:p w14:paraId="0B90620E" w14:textId="33962FB4" w:rsidR="0086548B" w:rsidRDefault="0086548B">
          <w:pPr>
            <w:pStyle w:val="TOC2"/>
            <w:tabs>
              <w:tab w:val="left" w:pos="880"/>
              <w:tab w:val="right" w:leader="dot" w:pos="9628"/>
            </w:tabs>
            <w:rPr>
              <w:rFonts w:eastAsiaTheme="minorEastAsia" w:cstheme="minorBidi"/>
              <w:b w:val="0"/>
              <w:bCs w:val="0"/>
              <w:noProof/>
              <w:kern w:val="2"/>
              <w:sz w:val="24"/>
              <w:szCs w:val="24"/>
              <w:lang w:eastAsia="en-GB"/>
              <w14:ligatures w14:val="standardContextual"/>
            </w:rPr>
          </w:pPr>
          <w:hyperlink w:anchor="_Toc208141176" w:history="1">
            <w:r w:rsidRPr="00ED3285">
              <w:rPr>
                <w:rStyle w:val="Hyperlink"/>
                <w:noProof/>
              </w:rPr>
              <w:t>6.6</w:t>
            </w:r>
            <w:r>
              <w:rPr>
                <w:rFonts w:eastAsiaTheme="minorEastAsia" w:cstheme="minorBidi"/>
                <w:b w:val="0"/>
                <w:bCs w:val="0"/>
                <w:noProof/>
                <w:kern w:val="2"/>
                <w:sz w:val="24"/>
                <w:szCs w:val="24"/>
                <w:lang w:eastAsia="en-GB"/>
                <w14:ligatures w14:val="standardContextual"/>
              </w:rPr>
              <w:tab/>
            </w:r>
            <w:r w:rsidRPr="00ED3285">
              <w:rPr>
                <w:rStyle w:val="Hyperlink"/>
                <w:noProof/>
              </w:rPr>
              <w:t>Future Contributions</w:t>
            </w:r>
            <w:r>
              <w:rPr>
                <w:noProof/>
                <w:webHidden/>
              </w:rPr>
              <w:tab/>
            </w:r>
            <w:r>
              <w:rPr>
                <w:noProof/>
                <w:webHidden/>
              </w:rPr>
              <w:fldChar w:fldCharType="begin"/>
            </w:r>
            <w:r>
              <w:rPr>
                <w:noProof/>
                <w:webHidden/>
              </w:rPr>
              <w:instrText xml:space="preserve"> PAGEREF _Toc208141176 \h </w:instrText>
            </w:r>
            <w:r>
              <w:rPr>
                <w:noProof/>
                <w:webHidden/>
              </w:rPr>
            </w:r>
            <w:r>
              <w:rPr>
                <w:noProof/>
                <w:webHidden/>
              </w:rPr>
              <w:fldChar w:fldCharType="separate"/>
            </w:r>
            <w:r>
              <w:rPr>
                <w:noProof/>
                <w:webHidden/>
              </w:rPr>
              <w:t>36</w:t>
            </w:r>
            <w:r>
              <w:rPr>
                <w:noProof/>
                <w:webHidden/>
              </w:rPr>
              <w:fldChar w:fldCharType="end"/>
            </w:r>
          </w:hyperlink>
        </w:p>
        <w:p w14:paraId="3D0E685C" w14:textId="52E7E957" w:rsidR="0086548B" w:rsidRDefault="0086548B">
          <w:pPr>
            <w:pStyle w:val="TOC1"/>
            <w:tabs>
              <w:tab w:val="left" w:pos="440"/>
              <w:tab w:val="right" w:leader="dot" w:pos="9628"/>
            </w:tabs>
            <w:rPr>
              <w:rFonts w:eastAsiaTheme="minorEastAsia" w:cstheme="minorBidi"/>
              <w:b w:val="0"/>
              <w:bCs w:val="0"/>
              <w:i w:val="0"/>
              <w:iCs w:val="0"/>
              <w:noProof/>
              <w:kern w:val="2"/>
              <w:lang w:eastAsia="en-GB"/>
              <w14:ligatures w14:val="standardContextual"/>
            </w:rPr>
          </w:pPr>
          <w:hyperlink w:anchor="_Toc208141177" w:history="1">
            <w:r w:rsidRPr="00ED3285">
              <w:rPr>
                <w:rStyle w:val="Hyperlink"/>
                <w:rFonts w:cs="Arial"/>
                <w:noProof/>
              </w:rPr>
              <w:t>7</w:t>
            </w:r>
            <w:r>
              <w:rPr>
                <w:rFonts w:eastAsiaTheme="minorEastAsia" w:cstheme="minorBidi"/>
                <w:b w:val="0"/>
                <w:bCs w:val="0"/>
                <w:i w:val="0"/>
                <w:iCs w:val="0"/>
                <w:noProof/>
                <w:kern w:val="2"/>
                <w:lang w:eastAsia="en-GB"/>
                <w14:ligatures w14:val="standardContextual"/>
              </w:rPr>
              <w:tab/>
            </w:r>
            <w:r w:rsidRPr="00ED3285">
              <w:rPr>
                <w:rStyle w:val="Hyperlink"/>
                <w:rFonts w:cs="Arial"/>
                <w:noProof/>
              </w:rPr>
              <w:t>Conclusion</w:t>
            </w:r>
            <w:r>
              <w:rPr>
                <w:noProof/>
                <w:webHidden/>
              </w:rPr>
              <w:tab/>
            </w:r>
            <w:r>
              <w:rPr>
                <w:noProof/>
                <w:webHidden/>
              </w:rPr>
              <w:fldChar w:fldCharType="begin"/>
            </w:r>
            <w:r>
              <w:rPr>
                <w:noProof/>
                <w:webHidden/>
              </w:rPr>
              <w:instrText xml:space="preserve"> PAGEREF _Toc208141177 \h </w:instrText>
            </w:r>
            <w:r>
              <w:rPr>
                <w:noProof/>
                <w:webHidden/>
              </w:rPr>
            </w:r>
            <w:r>
              <w:rPr>
                <w:noProof/>
                <w:webHidden/>
              </w:rPr>
              <w:fldChar w:fldCharType="separate"/>
            </w:r>
            <w:r>
              <w:rPr>
                <w:noProof/>
                <w:webHidden/>
              </w:rPr>
              <w:t>37</w:t>
            </w:r>
            <w:r>
              <w:rPr>
                <w:noProof/>
                <w:webHidden/>
              </w:rPr>
              <w:fldChar w:fldCharType="end"/>
            </w:r>
          </w:hyperlink>
        </w:p>
        <w:p w14:paraId="6CC670E1" w14:textId="7218A629" w:rsidR="0086548B" w:rsidRDefault="0086548B">
          <w:pPr>
            <w:pStyle w:val="TOC1"/>
            <w:tabs>
              <w:tab w:val="right" w:leader="dot" w:pos="9628"/>
            </w:tabs>
            <w:rPr>
              <w:rFonts w:eastAsiaTheme="minorEastAsia" w:cstheme="minorBidi"/>
              <w:b w:val="0"/>
              <w:bCs w:val="0"/>
              <w:i w:val="0"/>
              <w:iCs w:val="0"/>
              <w:noProof/>
              <w:kern w:val="2"/>
              <w:lang w:eastAsia="en-GB"/>
              <w14:ligatures w14:val="standardContextual"/>
            </w:rPr>
          </w:pPr>
          <w:hyperlink w:anchor="_Toc208141178" w:history="1">
            <w:r w:rsidRPr="00ED3285">
              <w:rPr>
                <w:rStyle w:val="Hyperlink"/>
                <w:rFonts w:cs="Arial"/>
                <w:noProof/>
              </w:rPr>
              <w:t>References</w:t>
            </w:r>
            <w:r>
              <w:rPr>
                <w:noProof/>
                <w:webHidden/>
              </w:rPr>
              <w:tab/>
            </w:r>
            <w:r>
              <w:rPr>
                <w:noProof/>
                <w:webHidden/>
              </w:rPr>
              <w:fldChar w:fldCharType="begin"/>
            </w:r>
            <w:r>
              <w:rPr>
                <w:noProof/>
                <w:webHidden/>
              </w:rPr>
              <w:instrText xml:space="preserve"> PAGEREF _Toc208141178 \h </w:instrText>
            </w:r>
            <w:r>
              <w:rPr>
                <w:noProof/>
                <w:webHidden/>
              </w:rPr>
            </w:r>
            <w:r>
              <w:rPr>
                <w:noProof/>
                <w:webHidden/>
              </w:rPr>
              <w:fldChar w:fldCharType="separate"/>
            </w:r>
            <w:r>
              <w:rPr>
                <w:noProof/>
                <w:webHidden/>
              </w:rPr>
              <w:t>38</w:t>
            </w:r>
            <w:r>
              <w:rPr>
                <w:noProof/>
                <w:webHidden/>
              </w:rPr>
              <w:fldChar w:fldCharType="end"/>
            </w:r>
          </w:hyperlink>
        </w:p>
        <w:p w14:paraId="13E55151" w14:textId="67FB93F7" w:rsidR="0086548B" w:rsidRDefault="0086548B">
          <w:pPr>
            <w:pStyle w:val="TOC1"/>
            <w:tabs>
              <w:tab w:val="right" w:leader="dot" w:pos="9628"/>
            </w:tabs>
            <w:rPr>
              <w:rFonts w:eastAsiaTheme="minorEastAsia" w:cstheme="minorBidi"/>
              <w:b w:val="0"/>
              <w:bCs w:val="0"/>
              <w:i w:val="0"/>
              <w:iCs w:val="0"/>
              <w:noProof/>
              <w:kern w:val="2"/>
              <w:lang w:eastAsia="en-GB"/>
              <w14:ligatures w14:val="standardContextual"/>
            </w:rPr>
          </w:pPr>
          <w:hyperlink w:anchor="_Toc208141179" w:history="1">
            <w:r w:rsidRPr="00ED3285">
              <w:rPr>
                <w:rStyle w:val="Hyperlink"/>
                <w:rFonts w:cs="Arial"/>
                <w:noProof/>
              </w:rPr>
              <w:t>APPENDIX A</w:t>
            </w:r>
            <w:r>
              <w:rPr>
                <w:noProof/>
                <w:webHidden/>
              </w:rPr>
              <w:tab/>
            </w:r>
            <w:r>
              <w:rPr>
                <w:noProof/>
                <w:webHidden/>
              </w:rPr>
              <w:fldChar w:fldCharType="begin"/>
            </w:r>
            <w:r>
              <w:rPr>
                <w:noProof/>
                <w:webHidden/>
              </w:rPr>
              <w:instrText xml:space="preserve"> PAGEREF _Toc208141179 \h </w:instrText>
            </w:r>
            <w:r>
              <w:rPr>
                <w:noProof/>
                <w:webHidden/>
              </w:rPr>
            </w:r>
            <w:r>
              <w:rPr>
                <w:noProof/>
                <w:webHidden/>
              </w:rPr>
              <w:fldChar w:fldCharType="separate"/>
            </w:r>
            <w:r>
              <w:rPr>
                <w:noProof/>
                <w:webHidden/>
              </w:rPr>
              <w:t>42</w:t>
            </w:r>
            <w:r>
              <w:rPr>
                <w:noProof/>
                <w:webHidden/>
              </w:rPr>
              <w:fldChar w:fldCharType="end"/>
            </w:r>
          </w:hyperlink>
        </w:p>
        <w:p w14:paraId="5F6D415A" w14:textId="73E9DADE" w:rsidR="0086548B" w:rsidRDefault="0086548B">
          <w:pPr>
            <w:pStyle w:val="TOC1"/>
            <w:tabs>
              <w:tab w:val="right" w:leader="dot" w:pos="9628"/>
            </w:tabs>
            <w:rPr>
              <w:rFonts w:eastAsiaTheme="minorEastAsia" w:cstheme="minorBidi"/>
              <w:b w:val="0"/>
              <w:bCs w:val="0"/>
              <w:i w:val="0"/>
              <w:iCs w:val="0"/>
              <w:noProof/>
              <w:kern w:val="2"/>
              <w:lang w:eastAsia="en-GB"/>
              <w14:ligatures w14:val="standardContextual"/>
            </w:rPr>
          </w:pPr>
          <w:hyperlink w:anchor="_Toc208141180" w:history="1">
            <w:r w:rsidRPr="00ED3285">
              <w:rPr>
                <w:rStyle w:val="Hyperlink"/>
                <w:rFonts w:cs="Arial"/>
                <w:noProof/>
              </w:rPr>
              <w:t>APPENDIX B</w:t>
            </w:r>
            <w:r>
              <w:rPr>
                <w:noProof/>
                <w:webHidden/>
              </w:rPr>
              <w:tab/>
            </w:r>
            <w:r>
              <w:rPr>
                <w:noProof/>
                <w:webHidden/>
              </w:rPr>
              <w:fldChar w:fldCharType="begin"/>
            </w:r>
            <w:r>
              <w:rPr>
                <w:noProof/>
                <w:webHidden/>
              </w:rPr>
              <w:instrText xml:space="preserve"> PAGEREF _Toc208141180 \h </w:instrText>
            </w:r>
            <w:r>
              <w:rPr>
                <w:noProof/>
                <w:webHidden/>
              </w:rPr>
            </w:r>
            <w:r>
              <w:rPr>
                <w:noProof/>
                <w:webHidden/>
              </w:rPr>
              <w:fldChar w:fldCharType="separate"/>
            </w:r>
            <w:r>
              <w:rPr>
                <w:noProof/>
                <w:webHidden/>
              </w:rPr>
              <w:t>45</w:t>
            </w:r>
            <w:r>
              <w:rPr>
                <w:noProof/>
                <w:webHidden/>
              </w:rPr>
              <w:fldChar w:fldCharType="end"/>
            </w:r>
          </w:hyperlink>
        </w:p>
        <w:p w14:paraId="7D710AFC" w14:textId="252CD731" w:rsidR="0086548B" w:rsidRDefault="0086548B">
          <w:pPr>
            <w:pStyle w:val="TOC1"/>
            <w:tabs>
              <w:tab w:val="right" w:leader="dot" w:pos="9628"/>
            </w:tabs>
            <w:rPr>
              <w:rFonts w:eastAsiaTheme="minorEastAsia" w:cstheme="minorBidi"/>
              <w:b w:val="0"/>
              <w:bCs w:val="0"/>
              <w:i w:val="0"/>
              <w:iCs w:val="0"/>
              <w:noProof/>
              <w:kern w:val="2"/>
              <w:lang w:eastAsia="en-GB"/>
              <w14:ligatures w14:val="standardContextual"/>
            </w:rPr>
          </w:pPr>
          <w:hyperlink w:anchor="_Toc208141181" w:history="1">
            <w:r w:rsidRPr="00ED3285">
              <w:rPr>
                <w:rStyle w:val="Hyperlink"/>
                <w:rFonts w:cs="Arial"/>
                <w:noProof/>
              </w:rPr>
              <w:t>APPENDIX C</w:t>
            </w:r>
            <w:r>
              <w:rPr>
                <w:noProof/>
                <w:webHidden/>
              </w:rPr>
              <w:tab/>
            </w:r>
            <w:r>
              <w:rPr>
                <w:noProof/>
                <w:webHidden/>
              </w:rPr>
              <w:fldChar w:fldCharType="begin"/>
            </w:r>
            <w:r>
              <w:rPr>
                <w:noProof/>
                <w:webHidden/>
              </w:rPr>
              <w:instrText xml:space="preserve"> PAGEREF _Toc208141181 \h </w:instrText>
            </w:r>
            <w:r>
              <w:rPr>
                <w:noProof/>
                <w:webHidden/>
              </w:rPr>
            </w:r>
            <w:r>
              <w:rPr>
                <w:noProof/>
                <w:webHidden/>
              </w:rPr>
              <w:fldChar w:fldCharType="separate"/>
            </w:r>
            <w:r>
              <w:rPr>
                <w:noProof/>
                <w:webHidden/>
              </w:rPr>
              <w:t>48</w:t>
            </w:r>
            <w:r>
              <w:rPr>
                <w:noProof/>
                <w:webHidden/>
              </w:rPr>
              <w:fldChar w:fldCharType="end"/>
            </w:r>
          </w:hyperlink>
        </w:p>
        <w:p w14:paraId="74BF57F6" w14:textId="21E82153" w:rsidR="0086548B" w:rsidRDefault="0086548B">
          <w:pPr>
            <w:pStyle w:val="TOC1"/>
            <w:tabs>
              <w:tab w:val="right" w:leader="dot" w:pos="9628"/>
            </w:tabs>
            <w:rPr>
              <w:rFonts w:eastAsiaTheme="minorEastAsia" w:cstheme="minorBidi"/>
              <w:b w:val="0"/>
              <w:bCs w:val="0"/>
              <w:i w:val="0"/>
              <w:iCs w:val="0"/>
              <w:noProof/>
              <w:kern w:val="2"/>
              <w:lang w:eastAsia="en-GB"/>
              <w14:ligatures w14:val="standardContextual"/>
            </w:rPr>
          </w:pPr>
          <w:hyperlink w:anchor="_Toc208141182" w:history="1">
            <w:r w:rsidRPr="00ED3285">
              <w:rPr>
                <w:rStyle w:val="Hyperlink"/>
                <w:rFonts w:cs="Arial"/>
                <w:noProof/>
              </w:rPr>
              <w:t>APPENDIX D</w:t>
            </w:r>
            <w:r>
              <w:rPr>
                <w:noProof/>
                <w:webHidden/>
              </w:rPr>
              <w:tab/>
            </w:r>
            <w:r>
              <w:rPr>
                <w:noProof/>
                <w:webHidden/>
              </w:rPr>
              <w:fldChar w:fldCharType="begin"/>
            </w:r>
            <w:r>
              <w:rPr>
                <w:noProof/>
                <w:webHidden/>
              </w:rPr>
              <w:instrText xml:space="preserve"> PAGEREF _Toc208141182 \h </w:instrText>
            </w:r>
            <w:r>
              <w:rPr>
                <w:noProof/>
                <w:webHidden/>
              </w:rPr>
            </w:r>
            <w:r>
              <w:rPr>
                <w:noProof/>
                <w:webHidden/>
              </w:rPr>
              <w:fldChar w:fldCharType="separate"/>
            </w:r>
            <w:r>
              <w:rPr>
                <w:noProof/>
                <w:webHidden/>
              </w:rPr>
              <w:t>49</w:t>
            </w:r>
            <w:r>
              <w:rPr>
                <w:noProof/>
                <w:webHidden/>
              </w:rPr>
              <w:fldChar w:fldCharType="end"/>
            </w:r>
          </w:hyperlink>
        </w:p>
        <w:p w14:paraId="6496488C" w14:textId="6B9E604A" w:rsidR="004432C7" w:rsidRPr="008D3C9B" w:rsidRDefault="004432C7">
          <w:pPr>
            <w:rPr>
              <w:rFonts w:cs="Arial"/>
            </w:rPr>
          </w:pPr>
          <w:r w:rsidRPr="008D3C9B">
            <w:rPr>
              <w:rFonts w:cs="Arial"/>
              <w:b/>
              <w:bCs/>
              <w:noProof/>
            </w:rPr>
            <w:fldChar w:fldCharType="end"/>
          </w:r>
        </w:p>
      </w:sdtContent>
    </w:sdt>
    <w:p w14:paraId="77B842F0" w14:textId="77777777" w:rsidR="00920062" w:rsidRPr="008D3C9B" w:rsidRDefault="00920062" w:rsidP="00082110">
      <w:pPr>
        <w:spacing w:line="360" w:lineRule="auto"/>
        <w:rPr>
          <w:rFonts w:cs="Arial"/>
          <w:sz w:val="32"/>
        </w:rPr>
      </w:pPr>
    </w:p>
    <w:p w14:paraId="332B09E8" w14:textId="77777777" w:rsidR="000F08F2" w:rsidRDefault="000F08F2" w:rsidP="00082110">
      <w:pPr>
        <w:spacing w:line="360" w:lineRule="auto"/>
        <w:rPr>
          <w:rFonts w:cs="Arial"/>
          <w:sz w:val="32"/>
        </w:rPr>
      </w:pPr>
    </w:p>
    <w:p w14:paraId="58652F7C" w14:textId="0E3217AB" w:rsidR="004432C7" w:rsidRPr="008D3C9B" w:rsidRDefault="00B41360" w:rsidP="00082110">
      <w:pPr>
        <w:spacing w:line="360" w:lineRule="auto"/>
        <w:rPr>
          <w:rFonts w:cs="Arial"/>
          <w:sz w:val="32"/>
        </w:rPr>
      </w:pPr>
      <w:r w:rsidRPr="008D3C9B">
        <w:rPr>
          <w:rFonts w:cs="Arial"/>
          <w:sz w:val="32"/>
        </w:rPr>
        <w:t>LIST OF FIGURES</w:t>
      </w:r>
    </w:p>
    <w:p w14:paraId="4A6667D7" w14:textId="1507666A" w:rsidR="00A325EF" w:rsidRDefault="00071B7E">
      <w:pPr>
        <w:pStyle w:val="TableofFigures"/>
        <w:tabs>
          <w:tab w:val="right" w:leader="dot" w:pos="9628"/>
        </w:tabs>
        <w:rPr>
          <w:rFonts w:eastAsiaTheme="minorEastAsia" w:cstheme="minorBidi"/>
          <w:smallCaps w:val="0"/>
          <w:noProof/>
          <w:kern w:val="2"/>
          <w:sz w:val="24"/>
          <w:szCs w:val="24"/>
          <w:lang w:eastAsia="en-GB"/>
          <w14:ligatures w14:val="standardContextual"/>
        </w:rPr>
      </w:pPr>
      <w:r>
        <w:rPr>
          <w:rFonts w:cs="Arial"/>
          <w:smallCaps w:val="0"/>
        </w:rPr>
        <w:fldChar w:fldCharType="begin"/>
      </w:r>
      <w:r>
        <w:rPr>
          <w:rFonts w:cs="Arial"/>
          <w:smallCaps w:val="0"/>
        </w:rPr>
        <w:instrText xml:space="preserve"> TOC \h \z \c "Figure" </w:instrText>
      </w:r>
      <w:r>
        <w:rPr>
          <w:rFonts w:cs="Arial"/>
          <w:smallCaps w:val="0"/>
        </w:rPr>
        <w:fldChar w:fldCharType="separate"/>
      </w:r>
      <w:hyperlink w:anchor="_Toc208130731" w:history="1">
        <w:r w:rsidR="00A325EF" w:rsidRPr="00B16156">
          <w:rPr>
            <w:rStyle w:val="Hyperlink"/>
            <w:i/>
            <w:iCs/>
            <w:noProof/>
          </w:rPr>
          <w:t>Figure 1: Architecture of the IBM Deep Blue Supercomputer (Campbell et al. 2002)</w:t>
        </w:r>
        <w:r w:rsidR="00A325EF">
          <w:rPr>
            <w:noProof/>
            <w:webHidden/>
          </w:rPr>
          <w:tab/>
        </w:r>
        <w:r w:rsidR="00A325EF">
          <w:rPr>
            <w:noProof/>
            <w:webHidden/>
          </w:rPr>
          <w:fldChar w:fldCharType="begin"/>
        </w:r>
        <w:r w:rsidR="00A325EF">
          <w:rPr>
            <w:noProof/>
            <w:webHidden/>
          </w:rPr>
          <w:instrText xml:space="preserve"> PAGEREF _Toc208130731 \h </w:instrText>
        </w:r>
        <w:r w:rsidR="00A325EF">
          <w:rPr>
            <w:noProof/>
            <w:webHidden/>
          </w:rPr>
        </w:r>
        <w:r w:rsidR="00A325EF">
          <w:rPr>
            <w:noProof/>
            <w:webHidden/>
          </w:rPr>
          <w:fldChar w:fldCharType="separate"/>
        </w:r>
        <w:r w:rsidR="00A325EF">
          <w:rPr>
            <w:noProof/>
            <w:webHidden/>
          </w:rPr>
          <w:t>4</w:t>
        </w:r>
        <w:r w:rsidR="00A325EF">
          <w:rPr>
            <w:noProof/>
            <w:webHidden/>
          </w:rPr>
          <w:fldChar w:fldCharType="end"/>
        </w:r>
      </w:hyperlink>
    </w:p>
    <w:p w14:paraId="55AA882F" w14:textId="44E416D3"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32" w:history="1">
        <w:r w:rsidRPr="00B16156">
          <w:rPr>
            <w:rStyle w:val="Hyperlink"/>
            <w:i/>
            <w:iCs/>
            <w:noProof/>
          </w:rPr>
          <w:t>Figure 2: Halfkp NNUE Architecture from GitHub (https://github.com/HalfKP/NNUE)</w:t>
        </w:r>
        <w:r>
          <w:rPr>
            <w:noProof/>
            <w:webHidden/>
          </w:rPr>
          <w:tab/>
        </w:r>
        <w:r>
          <w:rPr>
            <w:noProof/>
            <w:webHidden/>
          </w:rPr>
          <w:fldChar w:fldCharType="begin"/>
        </w:r>
        <w:r>
          <w:rPr>
            <w:noProof/>
            <w:webHidden/>
          </w:rPr>
          <w:instrText xml:space="preserve"> PAGEREF _Toc208130732 \h </w:instrText>
        </w:r>
        <w:r>
          <w:rPr>
            <w:noProof/>
            <w:webHidden/>
          </w:rPr>
        </w:r>
        <w:r>
          <w:rPr>
            <w:noProof/>
            <w:webHidden/>
          </w:rPr>
          <w:fldChar w:fldCharType="separate"/>
        </w:r>
        <w:r>
          <w:rPr>
            <w:noProof/>
            <w:webHidden/>
          </w:rPr>
          <w:t>5</w:t>
        </w:r>
        <w:r>
          <w:rPr>
            <w:noProof/>
            <w:webHidden/>
          </w:rPr>
          <w:fldChar w:fldCharType="end"/>
        </w:r>
      </w:hyperlink>
    </w:p>
    <w:p w14:paraId="0A376532" w14:textId="783F9EE4"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33" w:history="1">
        <w:r w:rsidRPr="00B16156">
          <w:rPr>
            <w:rStyle w:val="Hyperlink"/>
            <w:i/>
            <w:iCs/>
            <w:noProof/>
          </w:rPr>
          <w:t>Figure 3: AlphaZeros Reinforcement Pipeline (Gao &amp; Wu, 2021)</w:t>
        </w:r>
        <w:r>
          <w:rPr>
            <w:noProof/>
            <w:webHidden/>
          </w:rPr>
          <w:tab/>
        </w:r>
        <w:r>
          <w:rPr>
            <w:noProof/>
            <w:webHidden/>
          </w:rPr>
          <w:fldChar w:fldCharType="begin"/>
        </w:r>
        <w:r>
          <w:rPr>
            <w:noProof/>
            <w:webHidden/>
          </w:rPr>
          <w:instrText xml:space="preserve"> PAGEREF _Toc208130733 \h </w:instrText>
        </w:r>
        <w:r>
          <w:rPr>
            <w:noProof/>
            <w:webHidden/>
          </w:rPr>
        </w:r>
        <w:r>
          <w:rPr>
            <w:noProof/>
            <w:webHidden/>
          </w:rPr>
          <w:fldChar w:fldCharType="separate"/>
        </w:r>
        <w:r>
          <w:rPr>
            <w:noProof/>
            <w:webHidden/>
          </w:rPr>
          <w:t>6</w:t>
        </w:r>
        <w:r>
          <w:rPr>
            <w:noProof/>
            <w:webHidden/>
          </w:rPr>
          <w:fldChar w:fldCharType="end"/>
        </w:r>
      </w:hyperlink>
    </w:p>
    <w:p w14:paraId="0A31D4C8" w14:textId="401D26CA"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34" w:history="1">
        <w:r w:rsidRPr="00B16156">
          <w:rPr>
            <w:rStyle w:val="Hyperlink"/>
            <w:i/>
            <w:iCs/>
            <w:noProof/>
          </w:rPr>
          <w:t>Figure 4: Resulting Elo after training AlphaZero for 700,000 steps in comparison to other engines. (Silver, 2018)</w:t>
        </w:r>
        <w:r>
          <w:rPr>
            <w:noProof/>
            <w:webHidden/>
          </w:rPr>
          <w:tab/>
        </w:r>
        <w:r>
          <w:rPr>
            <w:noProof/>
            <w:webHidden/>
          </w:rPr>
          <w:fldChar w:fldCharType="begin"/>
        </w:r>
        <w:r>
          <w:rPr>
            <w:noProof/>
            <w:webHidden/>
          </w:rPr>
          <w:instrText xml:space="preserve"> PAGEREF _Toc208130734 \h </w:instrText>
        </w:r>
        <w:r>
          <w:rPr>
            <w:noProof/>
            <w:webHidden/>
          </w:rPr>
        </w:r>
        <w:r>
          <w:rPr>
            <w:noProof/>
            <w:webHidden/>
          </w:rPr>
          <w:fldChar w:fldCharType="separate"/>
        </w:r>
        <w:r>
          <w:rPr>
            <w:noProof/>
            <w:webHidden/>
          </w:rPr>
          <w:t>6</w:t>
        </w:r>
        <w:r>
          <w:rPr>
            <w:noProof/>
            <w:webHidden/>
          </w:rPr>
          <w:fldChar w:fldCharType="end"/>
        </w:r>
      </w:hyperlink>
    </w:p>
    <w:p w14:paraId="34BCB72D" w14:textId="17220BAF"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35" w:history="1">
        <w:r w:rsidRPr="00B16156">
          <w:rPr>
            <w:rStyle w:val="Hyperlink"/>
            <w:i/>
            <w:iCs/>
            <w:noProof/>
          </w:rPr>
          <w:t>Figure 5: Learning curves demonstrating MLP superiority across 3 different dataset(A,B,C) complexities, showing consistent outperformance and faster convergence compared to CNN variants (Sabatelli et al., 2018).</w:t>
        </w:r>
        <w:r>
          <w:rPr>
            <w:noProof/>
            <w:webHidden/>
          </w:rPr>
          <w:tab/>
        </w:r>
        <w:r>
          <w:rPr>
            <w:noProof/>
            <w:webHidden/>
          </w:rPr>
          <w:fldChar w:fldCharType="begin"/>
        </w:r>
        <w:r>
          <w:rPr>
            <w:noProof/>
            <w:webHidden/>
          </w:rPr>
          <w:instrText xml:space="preserve"> PAGEREF _Toc208130735 \h </w:instrText>
        </w:r>
        <w:r>
          <w:rPr>
            <w:noProof/>
            <w:webHidden/>
          </w:rPr>
        </w:r>
        <w:r>
          <w:rPr>
            <w:noProof/>
            <w:webHidden/>
          </w:rPr>
          <w:fldChar w:fldCharType="separate"/>
        </w:r>
        <w:r>
          <w:rPr>
            <w:noProof/>
            <w:webHidden/>
          </w:rPr>
          <w:t>7</w:t>
        </w:r>
        <w:r>
          <w:rPr>
            <w:noProof/>
            <w:webHidden/>
          </w:rPr>
          <w:fldChar w:fldCharType="end"/>
        </w:r>
      </w:hyperlink>
    </w:p>
    <w:p w14:paraId="46CC0DDE" w14:textId="3FD5E4EC"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36" w:history="1">
        <w:r w:rsidRPr="00B16156">
          <w:rPr>
            <w:rStyle w:val="Hyperlink"/>
            <w:i/>
            <w:iCs/>
            <w:noProof/>
          </w:rPr>
          <w:t>Figure 6: Illustrates the supervised learning pipeline used to train NIRNAY’s convolutional neural network (CNN) (Agarwal et al. 2024)</w:t>
        </w:r>
        <w:r>
          <w:rPr>
            <w:noProof/>
            <w:webHidden/>
          </w:rPr>
          <w:tab/>
        </w:r>
        <w:r>
          <w:rPr>
            <w:noProof/>
            <w:webHidden/>
          </w:rPr>
          <w:fldChar w:fldCharType="begin"/>
        </w:r>
        <w:r>
          <w:rPr>
            <w:noProof/>
            <w:webHidden/>
          </w:rPr>
          <w:instrText xml:space="preserve"> PAGEREF _Toc208130736 \h </w:instrText>
        </w:r>
        <w:r>
          <w:rPr>
            <w:noProof/>
            <w:webHidden/>
          </w:rPr>
        </w:r>
        <w:r>
          <w:rPr>
            <w:noProof/>
            <w:webHidden/>
          </w:rPr>
          <w:fldChar w:fldCharType="separate"/>
        </w:r>
        <w:r>
          <w:rPr>
            <w:noProof/>
            <w:webHidden/>
          </w:rPr>
          <w:t>9</w:t>
        </w:r>
        <w:r>
          <w:rPr>
            <w:noProof/>
            <w:webHidden/>
          </w:rPr>
          <w:fldChar w:fldCharType="end"/>
        </w:r>
      </w:hyperlink>
    </w:p>
    <w:p w14:paraId="1D3CD34B" w14:textId="46A208C2"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37" w:history="1">
        <w:r w:rsidRPr="00B16156">
          <w:rPr>
            <w:rStyle w:val="Hyperlink"/>
            <w:i/>
            <w:iCs/>
            <w:noProof/>
          </w:rPr>
          <w:t>Figure 7: Interdisciplinary nature of explainable AI research showing the intersection of Social Science, Artificial Intelligence, and Human-Computer Interaction fields, with XAI and Human-Agent Interaction at the core (Miller, 2019)</w:t>
        </w:r>
        <w:r>
          <w:rPr>
            <w:noProof/>
            <w:webHidden/>
          </w:rPr>
          <w:tab/>
        </w:r>
        <w:r>
          <w:rPr>
            <w:noProof/>
            <w:webHidden/>
          </w:rPr>
          <w:fldChar w:fldCharType="begin"/>
        </w:r>
        <w:r>
          <w:rPr>
            <w:noProof/>
            <w:webHidden/>
          </w:rPr>
          <w:instrText xml:space="preserve"> PAGEREF _Toc208130737 \h </w:instrText>
        </w:r>
        <w:r>
          <w:rPr>
            <w:noProof/>
            <w:webHidden/>
          </w:rPr>
        </w:r>
        <w:r>
          <w:rPr>
            <w:noProof/>
            <w:webHidden/>
          </w:rPr>
          <w:fldChar w:fldCharType="separate"/>
        </w:r>
        <w:r>
          <w:rPr>
            <w:noProof/>
            <w:webHidden/>
          </w:rPr>
          <w:t>10</w:t>
        </w:r>
        <w:r>
          <w:rPr>
            <w:noProof/>
            <w:webHidden/>
          </w:rPr>
          <w:fldChar w:fldCharType="end"/>
        </w:r>
      </w:hyperlink>
    </w:p>
    <w:p w14:paraId="4182AF53" w14:textId="3E98E351"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38" w:history="1">
        <w:r w:rsidRPr="00B16156">
          <w:rPr>
            <w:rStyle w:val="Hyperlink"/>
            <w:i/>
            <w:iCs/>
            <w:noProof/>
          </w:rPr>
          <w:t>Figure 8: Conceptual framework for explainable AI distinguishing between interpretability (human comprehensibility) and fidelity (accuracy in describing the task model), with explainability encompassing both through four fundamental properties (Markus et al., 2021)</w:t>
        </w:r>
        <w:r>
          <w:rPr>
            <w:noProof/>
            <w:webHidden/>
          </w:rPr>
          <w:tab/>
        </w:r>
        <w:r>
          <w:rPr>
            <w:noProof/>
            <w:webHidden/>
          </w:rPr>
          <w:fldChar w:fldCharType="begin"/>
        </w:r>
        <w:r>
          <w:rPr>
            <w:noProof/>
            <w:webHidden/>
          </w:rPr>
          <w:instrText xml:space="preserve"> PAGEREF _Toc208130738 \h </w:instrText>
        </w:r>
        <w:r>
          <w:rPr>
            <w:noProof/>
            <w:webHidden/>
          </w:rPr>
        </w:r>
        <w:r>
          <w:rPr>
            <w:noProof/>
            <w:webHidden/>
          </w:rPr>
          <w:fldChar w:fldCharType="separate"/>
        </w:r>
        <w:r>
          <w:rPr>
            <w:noProof/>
            <w:webHidden/>
          </w:rPr>
          <w:t>10</w:t>
        </w:r>
        <w:r>
          <w:rPr>
            <w:noProof/>
            <w:webHidden/>
          </w:rPr>
          <w:fldChar w:fldCharType="end"/>
        </w:r>
      </w:hyperlink>
    </w:p>
    <w:p w14:paraId="4D8CDD24" w14:textId="0854E92B"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39" w:history="1">
        <w:r w:rsidRPr="00B16156">
          <w:rPr>
            <w:rStyle w:val="Hyperlink"/>
            <w:i/>
            <w:iCs/>
            <w:noProof/>
          </w:rPr>
          <w:t>Figure 9: What–when–where plots showing test accuracy of different chess concepts over AlphaZero's training steps and network depth. McGrath et al. (2022).</w:t>
        </w:r>
        <w:r>
          <w:rPr>
            <w:noProof/>
            <w:webHidden/>
          </w:rPr>
          <w:tab/>
        </w:r>
        <w:r>
          <w:rPr>
            <w:noProof/>
            <w:webHidden/>
          </w:rPr>
          <w:fldChar w:fldCharType="begin"/>
        </w:r>
        <w:r>
          <w:rPr>
            <w:noProof/>
            <w:webHidden/>
          </w:rPr>
          <w:instrText xml:space="preserve"> PAGEREF _Toc208130739 \h </w:instrText>
        </w:r>
        <w:r>
          <w:rPr>
            <w:noProof/>
            <w:webHidden/>
          </w:rPr>
        </w:r>
        <w:r>
          <w:rPr>
            <w:noProof/>
            <w:webHidden/>
          </w:rPr>
          <w:fldChar w:fldCharType="separate"/>
        </w:r>
        <w:r>
          <w:rPr>
            <w:noProof/>
            <w:webHidden/>
          </w:rPr>
          <w:t>12</w:t>
        </w:r>
        <w:r>
          <w:rPr>
            <w:noProof/>
            <w:webHidden/>
          </w:rPr>
          <w:fldChar w:fldCharType="end"/>
        </w:r>
      </w:hyperlink>
    </w:p>
    <w:p w14:paraId="300C8DB0" w14:textId="59895A62"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0" w:history="1">
        <w:r w:rsidRPr="00B16156">
          <w:rPr>
            <w:rStyle w:val="Hyperlink"/>
            <w:i/>
            <w:iCs/>
            <w:noProof/>
          </w:rPr>
          <w:t>Figure 10: Showing proposed plans and methods to focus on</w:t>
        </w:r>
        <w:r>
          <w:rPr>
            <w:noProof/>
            <w:webHidden/>
          </w:rPr>
          <w:tab/>
        </w:r>
        <w:r>
          <w:rPr>
            <w:noProof/>
            <w:webHidden/>
          </w:rPr>
          <w:fldChar w:fldCharType="begin"/>
        </w:r>
        <w:r>
          <w:rPr>
            <w:noProof/>
            <w:webHidden/>
          </w:rPr>
          <w:instrText xml:space="preserve"> PAGEREF _Toc208130740 \h </w:instrText>
        </w:r>
        <w:r>
          <w:rPr>
            <w:noProof/>
            <w:webHidden/>
          </w:rPr>
        </w:r>
        <w:r>
          <w:rPr>
            <w:noProof/>
            <w:webHidden/>
          </w:rPr>
          <w:fldChar w:fldCharType="separate"/>
        </w:r>
        <w:r>
          <w:rPr>
            <w:noProof/>
            <w:webHidden/>
          </w:rPr>
          <w:t>14</w:t>
        </w:r>
        <w:r>
          <w:rPr>
            <w:noProof/>
            <w:webHidden/>
          </w:rPr>
          <w:fldChar w:fldCharType="end"/>
        </w:r>
      </w:hyperlink>
    </w:p>
    <w:p w14:paraId="6CA46A15" w14:textId="669E3A20"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1" w:history="1">
        <w:r w:rsidRPr="00B16156">
          <w:rPr>
            <w:rStyle w:val="Hyperlink"/>
            <w:i/>
            <w:iCs/>
            <w:noProof/>
          </w:rPr>
          <w:t>Figure 11: illustrates the algebraic input representation approach described by Arsalan and Soeparno (2024)</w:t>
        </w:r>
        <w:r>
          <w:rPr>
            <w:noProof/>
            <w:webHidden/>
          </w:rPr>
          <w:tab/>
        </w:r>
        <w:r>
          <w:rPr>
            <w:noProof/>
            <w:webHidden/>
          </w:rPr>
          <w:fldChar w:fldCharType="begin"/>
        </w:r>
        <w:r>
          <w:rPr>
            <w:noProof/>
            <w:webHidden/>
          </w:rPr>
          <w:instrText xml:space="preserve"> PAGEREF _Toc208130741 \h </w:instrText>
        </w:r>
        <w:r>
          <w:rPr>
            <w:noProof/>
            <w:webHidden/>
          </w:rPr>
        </w:r>
        <w:r>
          <w:rPr>
            <w:noProof/>
            <w:webHidden/>
          </w:rPr>
          <w:fldChar w:fldCharType="separate"/>
        </w:r>
        <w:r>
          <w:rPr>
            <w:noProof/>
            <w:webHidden/>
          </w:rPr>
          <w:t>16</w:t>
        </w:r>
        <w:r>
          <w:rPr>
            <w:noProof/>
            <w:webHidden/>
          </w:rPr>
          <w:fldChar w:fldCharType="end"/>
        </w:r>
      </w:hyperlink>
    </w:p>
    <w:p w14:paraId="7A869CF7" w14:textId="385AFEAC"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2" w:history="1">
        <w:r w:rsidRPr="00B16156">
          <w:rPr>
            <w:rStyle w:val="Hyperlink"/>
            <w:i/>
            <w:iCs/>
            <w:noProof/>
          </w:rPr>
          <w:t xml:space="preserve">Figure 12: ResNet-50 building blocks showing identity block (left) with 64-dimensional feature maps and bottleneck block (right) with 256-dimensional feature maps. Skip connections (curved arrows) enable direct gradient flow, while bottleneck blocks use 1×1 </w:t>
        </w:r>
        <w:r w:rsidRPr="00B16156">
          <w:rPr>
            <w:rStyle w:val="Hyperlink"/>
            <w:rFonts w:cs="Arial"/>
            <w:i/>
            <w:iCs/>
            <w:noProof/>
          </w:rPr>
          <w:t>convolutions for dimension reduction and expansion, providing computational efficiency in deeper networks (adapted from He et al., 2016)</w:t>
        </w:r>
        <w:r>
          <w:rPr>
            <w:noProof/>
            <w:webHidden/>
          </w:rPr>
          <w:tab/>
        </w:r>
        <w:r>
          <w:rPr>
            <w:noProof/>
            <w:webHidden/>
          </w:rPr>
          <w:fldChar w:fldCharType="begin"/>
        </w:r>
        <w:r>
          <w:rPr>
            <w:noProof/>
            <w:webHidden/>
          </w:rPr>
          <w:instrText xml:space="preserve"> PAGEREF _Toc208130742 \h </w:instrText>
        </w:r>
        <w:r>
          <w:rPr>
            <w:noProof/>
            <w:webHidden/>
          </w:rPr>
        </w:r>
        <w:r>
          <w:rPr>
            <w:noProof/>
            <w:webHidden/>
          </w:rPr>
          <w:fldChar w:fldCharType="separate"/>
        </w:r>
        <w:r>
          <w:rPr>
            <w:noProof/>
            <w:webHidden/>
          </w:rPr>
          <w:t>18</w:t>
        </w:r>
        <w:r>
          <w:rPr>
            <w:noProof/>
            <w:webHidden/>
          </w:rPr>
          <w:fldChar w:fldCharType="end"/>
        </w:r>
      </w:hyperlink>
    </w:p>
    <w:p w14:paraId="19409AF5" w14:textId="1ED69DFF"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3" w:history="1">
        <w:r w:rsidRPr="00B16156">
          <w:rPr>
            <w:rStyle w:val="Hyperlink"/>
            <w:i/>
            <w:iCs/>
            <w:noProof/>
          </w:rPr>
          <w:t xml:space="preserve">Figure 13: Architectural comparison showing VGG-19 sequential design (left), 34-layer plain network (center), and 34-layer residual network (right). VGG relies on stacked 3×3 convolutions with pooling layers, while the residual network introduces skip connections </w:t>
        </w:r>
        <w:r w:rsidRPr="00B16156">
          <w:rPr>
            <w:rStyle w:val="Hyperlink"/>
            <w:rFonts w:cs="Arial"/>
            <w:i/>
            <w:iCs/>
            <w:noProof/>
          </w:rPr>
          <w:t>(solid and dotted arrows) that enable training of much deeper networks. Dotted connections indicate dimension-changing shortcuts (adapted from He et al., 2016).</w:t>
        </w:r>
        <w:r>
          <w:rPr>
            <w:noProof/>
            <w:webHidden/>
          </w:rPr>
          <w:tab/>
        </w:r>
        <w:r>
          <w:rPr>
            <w:noProof/>
            <w:webHidden/>
          </w:rPr>
          <w:fldChar w:fldCharType="begin"/>
        </w:r>
        <w:r>
          <w:rPr>
            <w:noProof/>
            <w:webHidden/>
          </w:rPr>
          <w:instrText xml:space="preserve"> PAGEREF _Toc208130743 \h </w:instrText>
        </w:r>
        <w:r>
          <w:rPr>
            <w:noProof/>
            <w:webHidden/>
          </w:rPr>
        </w:r>
        <w:r>
          <w:rPr>
            <w:noProof/>
            <w:webHidden/>
          </w:rPr>
          <w:fldChar w:fldCharType="separate"/>
        </w:r>
        <w:r>
          <w:rPr>
            <w:noProof/>
            <w:webHidden/>
          </w:rPr>
          <w:t>21</w:t>
        </w:r>
        <w:r>
          <w:rPr>
            <w:noProof/>
            <w:webHidden/>
          </w:rPr>
          <w:fldChar w:fldCharType="end"/>
        </w:r>
      </w:hyperlink>
    </w:p>
    <w:p w14:paraId="5E8559C8" w14:textId="58A7BAD5"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4" w:history="1">
        <w:r w:rsidRPr="00B16156">
          <w:rPr>
            <w:rStyle w:val="Hyperlink"/>
            <w:i/>
            <w:iCs/>
            <w:noProof/>
          </w:rPr>
          <w:t xml:space="preserve">Figure 14: DenseNet architecture showing dense connections where each layer receives inputs from all preceding layers. Colored arrows illustrate feature reuse patterns, with transition layers providing dimensionality control between dense blocks </w:t>
        </w:r>
        <w:r w:rsidRPr="00B16156">
          <w:rPr>
            <w:rStyle w:val="Hyperlink"/>
            <w:rFonts w:cs="Arial"/>
            <w:i/>
            <w:iCs/>
            <w:noProof/>
          </w:rPr>
          <w:t>(adapted from Huang et al., 2017)</w:t>
        </w:r>
        <w:r>
          <w:rPr>
            <w:noProof/>
            <w:webHidden/>
          </w:rPr>
          <w:tab/>
        </w:r>
        <w:r>
          <w:rPr>
            <w:noProof/>
            <w:webHidden/>
          </w:rPr>
          <w:fldChar w:fldCharType="begin"/>
        </w:r>
        <w:r>
          <w:rPr>
            <w:noProof/>
            <w:webHidden/>
          </w:rPr>
          <w:instrText xml:space="preserve"> PAGEREF _Toc208130744 \h </w:instrText>
        </w:r>
        <w:r>
          <w:rPr>
            <w:noProof/>
            <w:webHidden/>
          </w:rPr>
        </w:r>
        <w:r>
          <w:rPr>
            <w:noProof/>
            <w:webHidden/>
          </w:rPr>
          <w:fldChar w:fldCharType="separate"/>
        </w:r>
        <w:r>
          <w:rPr>
            <w:noProof/>
            <w:webHidden/>
          </w:rPr>
          <w:t>21</w:t>
        </w:r>
        <w:r>
          <w:rPr>
            <w:noProof/>
            <w:webHidden/>
          </w:rPr>
          <w:fldChar w:fldCharType="end"/>
        </w:r>
      </w:hyperlink>
    </w:p>
    <w:p w14:paraId="3CD23103" w14:textId="57ECD63E"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5" w:history="1">
        <w:r w:rsidRPr="00B16156">
          <w:rPr>
            <w:rStyle w:val="Hyperlink"/>
            <w:i/>
            <w:iCs/>
            <w:noProof/>
          </w:rPr>
          <w:t xml:space="preserve">Figure 15: Performance comparison showing validation error versus parameters (left) and FLOPs (right) for ResNet and DenseNet architectures on ImageNet. DenseNet-121 achieves lower error rates than ResNet-50 while requiring significantly fewer parameters </w:t>
        </w:r>
        <w:r w:rsidRPr="00B16156">
          <w:rPr>
            <w:rStyle w:val="Hyperlink"/>
            <w:rFonts w:cs="Arial"/>
            <w:i/>
            <w:iCs/>
            <w:noProof/>
          </w:rPr>
          <w:t>and computational operations, demonstrating superior parameter efficiency (adapted from Huang et al., 2017)</w:t>
        </w:r>
        <w:r>
          <w:rPr>
            <w:noProof/>
            <w:webHidden/>
          </w:rPr>
          <w:tab/>
        </w:r>
        <w:r>
          <w:rPr>
            <w:noProof/>
            <w:webHidden/>
          </w:rPr>
          <w:fldChar w:fldCharType="begin"/>
        </w:r>
        <w:r>
          <w:rPr>
            <w:noProof/>
            <w:webHidden/>
          </w:rPr>
          <w:instrText xml:space="preserve"> PAGEREF _Toc208130745 \h </w:instrText>
        </w:r>
        <w:r>
          <w:rPr>
            <w:noProof/>
            <w:webHidden/>
          </w:rPr>
        </w:r>
        <w:r>
          <w:rPr>
            <w:noProof/>
            <w:webHidden/>
          </w:rPr>
          <w:fldChar w:fldCharType="separate"/>
        </w:r>
        <w:r>
          <w:rPr>
            <w:noProof/>
            <w:webHidden/>
          </w:rPr>
          <w:t>22</w:t>
        </w:r>
        <w:r>
          <w:rPr>
            <w:noProof/>
            <w:webHidden/>
          </w:rPr>
          <w:fldChar w:fldCharType="end"/>
        </w:r>
      </w:hyperlink>
    </w:p>
    <w:p w14:paraId="66AF1462" w14:textId="4CC289AB"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6" w:history="1">
        <w:r w:rsidRPr="00B16156">
          <w:rPr>
            <w:rStyle w:val="Hyperlink"/>
            <w:i/>
            <w:iCs/>
            <w:noProof/>
          </w:rPr>
          <w:t>Figure 16: Side-by-side chess board visualizations showing saliency heatmaps overlaid on the same position for ResNet50-19p, DenseNet121-12p, and VGG16-19p, with prediction confidence scores</w:t>
        </w:r>
        <w:r>
          <w:rPr>
            <w:noProof/>
            <w:webHidden/>
          </w:rPr>
          <w:tab/>
        </w:r>
        <w:r>
          <w:rPr>
            <w:noProof/>
            <w:webHidden/>
          </w:rPr>
          <w:fldChar w:fldCharType="begin"/>
        </w:r>
        <w:r>
          <w:rPr>
            <w:noProof/>
            <w:webHidden/>
          </w:rPr>
          <w:instrText xml:space="preserve"> PAGEREF _Toc208130746 \h </w:instrText>
        </w:r>
        <w:r>
          <w:rPr>
            <w:noProof/>
            <w:webHidden/>
          </w:rPr>
        </w:r>
        <w:r>
          <w:rPr>
            <w:noProof/>
            <w:webHidden/>
          </w:rPr>
          <w:fldChar w:fldCharType="separate"/>
        </w:r>
        <w:r>
          <w:rPr>
            <w:noProof/>
            <w:webHidden/>
          </w:rPr>
          <w:t>25</w:t>
        </w:r>
        <w:r>
          <w:rPr>
            <w:noProof/>
            <w:webHidden/>
          </w:rPr>
          <w:fldChar w:fldCharType="end"/>
        </w:r>
      </w:hyperlink>
    </w:p>
    <w:p w14:paraId="65ADDAB3" w14:textId="46E4ED7B"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7" w:history="1">
        <w:r w:rsidRPr="00B16156">
          <w:rPr>
            <w:rStyle w:val="Hyperlink"/>
            <w:i/>
            <w:iCs/>
            <w:noProof/>
          </w:rPr>
          <w:t>Figure 17: Intergrated Gradients</w:t>
        </w:r>
        <w:r>
          <w:rPr>
            <w:noProof/>
            <w:webHidden/>
          </w:rPr>
          <w:tab/>
        </w:r>
        <w:r>
          <w:rPr>
            <w:noProof/>
            <w:webHidden/>
          </w:rPr>
          <w:fldChar w:fldCharType="begin"/>
        </w:r>
        <w:r>
          <w:rPr>
            <w:noProof/>
            <w:webHidden/>
          </w:rPr>
          <w:instrText xml:space="preserve"> PAGEREF _Toc208130747 \h </w:instrText>
        </w:r>
        <w:r>
          <w:rPr>
            <w:noProof/>
            <w:webHidden/>
          </w:rPr>
        </w:r>
        <w:r>
          <w:rPr>
            <w:noProof/>
            <w:webHidden/>
          </w:rPr>
          <w:fldChar w:fldCharType="separate"/>
        </w:r>
        <w:r>
          <w:rPr>
            <w:noProof/>
            <w:webHidden/>
          </w:rPr>
          <w:t>25</w:t>
        </w:r>
        <w:r>
          <w:rPr>
            <w:noProof/>
            <w:webHidden/>
          </w:rPr>
          <w:fldChar w:fldCharType="end"/>
        </w:r>
      </w:hyperlink>
    </w:p>
    <w:p w14:paraId="59AC02D5" w14:textId="1B917016"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8" w:history="1">
        <w:r w:rsidRPr="00B16156">
          <w:rPr>
            <w:rStyle w:val="Hyperlink"/>
            <w:i/>
            <w:iCs/>
            <w:noProof/>
          </w:rPr>
          <w:t>Figure 18:Saliency Maps vs Integrated Gradients Comparison</w:t>
        </w:r>
        <w:r>
          <w:rPr>
            <w:noProof/>
            <w:webHidden/>
          </w:rPr>
          <w:tab/>
        </w:r>
        <w:r>
          <w:rPr>
            <w:noProof/>
            <w:webHidden/>
          </w:rPr>
          <w:fldChar w:fldCharType="begin"/>
        </w:r>
        <w:r>
          <w:rPr>
            <w:noProof/>
            <w:webHidden/>
          </w:rPr>
          <w:instrText xml:space="preserve"> PAGEREF _Toc208130748 \h </w:instrText>
        </w:r>
        <w:r>
          <w:rPr>
            <w:noProof/>
            <w:webHidden/>
          </w:rPr>
        </w:r>
        <w:r>
          <w:rPr>
            <w:noProof/>
            <w:webHidden/>
          </w:rPr>
          <w:fldChar w:fldCharType="separate"/>
        </w:r>
        <w:r>
          <w:rPr>
            <w:noProof/>
            <w:webHidden/>
          </w:rPr>
          <w:t>26</w:t>
        </w:r>
        <w:r>
          <w:rPr>
            <w:noProof/>
            <w:webHidden/>
          </w:rPr>
          <w:fldChar w:fldCharType="end"/>
        </w:r>
      </w:hyperlink>
    </w:p>
    <w:p w14:paraId="36F57E3F" w14:textId="648F816D"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49" w:history="1">
        <w:r w:rsidRPr="00B16156">
          <w:rPr>
            <w:rStyle w:val="Hyperlink"/>
            <w:i/>
            <w:iCs/>
            <w:noProof/>
          </w:rPr>
          <w:t>Figure 19: SHAP Feature Importance Heatmap. Comprehensive heatmap showing a sample of features for top 3 models</w:t>
        </w:r>
        <w:r>
          <w:rPr>
            <w:noProof/>
            <w:webHidden/>
          </w:rPr>
          <w:tab/>
        </w:r>
        <w:r>
          <w:rPr>
            <w:noProof/>
            <w:webHidden/>
          </w:rPr>
          <w:fldChar w:fldCharType="begin"/>
        </w:r>
        <w:r>
          <w:rPr>
            <w:noProof/>
            <w:webHidden/>
          </w:rPr>
          <w:instrText xml:space="preserve"> PAGEREF _Toc208130749 \h </w:instrText>
        </w:r>
        <w:r>
          <w:rPr>
            <w:noProof/>
            <w:webHidden/>
          </w:rPr>
        </w:r>
        <w:r>
          <w:rPr>
            <w:noProof/>
            <w:webHidden/>
          </w:rPr>
          <w:fldChar w:fldCharType="separate"/>
        </w:r>
        <w:r>
          <w:rPr>
            <w:noProof/>
            <w:webHidden/>
          </w:rPr>
          <w:t>27</w:t>
        </w:r>
        <w:r>
          <w:rPr>
            <w:noProof/>
            <w:webHidden/>
          </w:rPr>
          <w:fldChar w:fldCharType="end"/>
        </w:r>
      </w:hyperlink>
    </w:p>
    <w:p w14:paraId="02F8FAB3" w14:textId="7518971E"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50" w:history="1">
        <w:r w:rsidRPr="00B16156">
          <w:rPr>
            <w:rStyle w:val="Hyperlink"/>
            <w:i/>
            <w:iCs/>
            <w:noProof/>
          </w:rPr>
          <w:t>Figure 20: SHAP Feature Importance Heatmap. Comprehensive heatmap showing a sample of features for Resnet 50</w:t>
        </w:r>
        <w:r>
          <w:rPr>
            <w:noProof/>
            <w:webHidden/>
          </w:rPr>
          <w:tab/>
        </w:r>
        <w:r>
          <w:rPr>
            <w:noProof/>
            <w:webHidden/>
          </w:rPr>
          <w:fldChar w:fldCharType="begin"/>
        </w:r>
        <w:r>
          <w:rPr>
            <w:noProof/>
            <w:webHidden/>
          </w:rPr>
          <w:instrText xml:space="preserve"> PAGEREF _Toc208130750 \h </w:instrText>
        </w:r>
        <w:r>
          <w:rPr>
            <w:noProof/>
            <w:webHidden/>
          </w:rPr>
        </w:r>
        <w:r>
          <w:rPr>
            <w:noProof/>
            <w:webHidden/>
          </w:rPr>
          <w:fldChar w:fldCharType="separate"/>
        </w:r>
        <w:r>
          <w:rPr>
            <w:noProof/>
            <w:webHidden/>
          </w:rPr>
          <w:t>28</w:t>
        </w:r>
        <w:r>
          <w:rPr>
            <w:noProof/>
            <w:webHidden/>
          </w:rPr>
          <w:fldChar w:fldCharType="end"/>
        </w:r>
      </w:hyperlink>
    </w:p>
    <w:p w14:paraId="24B66744" w14:textId="46F60CE3"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51" w:history="1">
        <w:r w:rsidRPr="00B16156">
          <w:rPr>
            <w:rStyle w:val="Hyperlink"/>
            <w:i/>
            <w:iCs/>
            <w:noProof/>
          </w:rPr>
          <w:t>Figure 21: SHAP values of concepts by the 3 top models</w:t>
        </w:r>
        <w:r>
          <w:rPr>
            <w:noProof/>
            <w:webHidden/>
          </w:rPr>
          <w:tab/>
        </w:r>
        <w:r>
          <w:rPr>
            <w:noProof/>
            <w:webHidden/>
          </w:rPr>
          <w:fldChar w:fldCharType="begin"/>
        </w:r>
        <w:r>
          <w:rPr>
            <w:noProof/>
            <w:webHidden/>
          </w:rPr>
          <w:instrText xml:space="preserve"> PAGEREF _Toc208130751 \h </w:instrText>
        </w:r>
        <w:r>
          <w:rPr>
            <w:noProof/>
            <w:webHidden/>
          </w:rPr>
        </w:r>
        <w:r>
          <w:rPr>
            <w:noProof/>
            <w:webHidden/>
          </w:rPr>
          <w:fldChar w:fldCharType="separate"/>
        </w:r>
        <w:r>
          <w:rPr>
            <w:noProof/>
            <w:webHidden/>
          </w:rPr>
          <w:t>29</w:t>
        </w:r>
        <w:r>
          <w:rPr>
            <w:noProof/>
            <w:webHidden/>
          </w:rPr>
          <w:fldChar w:fldCharType="end"/>
        </w:r>
      </w:hyperlink>
    </w:p>
    <w:p w14:paraId="04A46510" w14:textId="41134009"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52" w:history="1">
        <w:r w:rsidRPr="00B16156">
          <w:rPr>
            <w:rStyle w:val="Hyperlink"/>
            <w:i/>
            <w:iCs/>
            <w:noProof/>
          </w:rPr>
          <w:t>Figure 22: TCAV Scores Comprehensive Analysis Two-panel figure showing (1) Concept consistency bar chart with error bars, (2) 12-plane vs 19-plane comparison</w:t>
        </w:r>
        <w:r>
          <w:rPr>
            <w:noProof/>
            <w:webHidden/>
          </w:rPr>
          <w:tab/>
        </w:r>
        <w:r>
          <w:rPr>
            <w:noProof/>
            <w:webHidden/>
          </w:rPr>
          <w:fldChar w:fldCharType="begin"/>
        </w:r>
        <w:r>
          <w:rPr>
            <w:noProof/>
            <w:webHidden/>
          </w:rPr>
          <w:instrText xml:space="preserve"> PAGEREF _Toc208130752 \h </w:instrText>
        </w:r>
        <w:r>
          <w:rPr>
            <w:noProof/>
            <w:webHidden/>
          </w:rPr>
        </w:r>
        <w:r>
          <w:rPr>
            <w:noProof/>
            <w:webHidden/>
          </w:rPr>
          <w:fldChar w:fldCharType="separate"/>
        </w:r>
        <w:r>
          <w:rPr>
            <w:noProof/>
            <w:webHidden/>
          </w:rPr>
          <w:t>30</w:t>
        </w:r>
        <w:r>
          <w:rPr>
            <w:noProof/>
            <w:webHidden/>
          </w:rPr>
          <w:fldChar w:fldCharType="end"/>
        </w:r>
      </w:hyperlink>
    </w:p>
    <w:p w14:paraId="31C5DAA0" w14:textId="19092C45" w:rsidR="00A325EF" w:rsidRDefault="00A325EF">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30753" w:history="1">
        <w:r w:rsidRPr="00B16156">
          <w:rPr>
            <w:rStyle w:val="Hyperlink"/>
            <w:i/>
            <w:iCs/>
            <w:noProof/>
          </w:rPr>
          <w:t>Figure 23: TCAV Scores Comprehensive Analysis Two-panel figure showing (1) TCAV score heatmap across models and concepts, (2) CAV accuracy validation scores</w:t>
        </w:r>
        <w:r>
          <w:rPr>
            <w:noProof/>
            <w:webHidden/>
          </w:rPr>
          <w:tab/>
        </w:r>
        <w:r>
          <w:rPr>
            <w:noProof/>
            <w:webHidden/>
          </w:rPr>
          <w:fldChar w:fldCharType="begin"/>
        </w:r>
        <w:r>
          <w:rPr>
            <w:noProof/>
            <w:webHidden/>
          </w:rPr>
          <w:instrText xml:space="preserve"> PAGEREF _Toc208130753 \h </w:instrText>
        </w:r>
        <w:r>
          <w:rPr>
            <w:noProof/>
            <w:webHidden/>
          </w:rPr>
        </w:r>
        <w:r>
          <w:rPr>
            <w:noProof/>
            <w:webHidden/>
          </w:rPr>
          <w:fldChar w:fldCharType="separate"/>
        </w:r>
        <w:r>
          <w:rPr>
            <w:noProof/>
            <w:webHidden/>
          </w:rPr>
          <w:t>30</w:t>
        </w:r>
        <w:r>
          <w:rPr>
            <w:noProof/>
            <w:webHidden/>
          </w:rPr>
          <w:fldChar w:fldCharType="end"/>
        </w:r>
      </w:hyperlink>
    </w:p>
    <w:p w14:paraId="0CE2FCD5" w14:textId="0E60EE5D" w:rsidR="001D0DCD" w:rsidRDefault="00071B7E" w:rsidP="00E3762F">
      <w:pPr>
        <w:spacing w:line="360" w:lineRule="auto"/>
        <w:rPr>
          <w:rFonts w:cs="Arial"/>
          <w:smallCaps/>
          <w:sz w:val="20"/>
        </w:rPr>
      </w:pPr>
      <w:r>
        <w:rPr>
          <w:rFonts w:cs="Arial"/>
          <w:smallCaps/>
          <w:sz w:val="20"/>
        </w:rPr>
        <w:fldChar w:fldCharType="end"/>
      </w:r>
    </w:p>
    <w:p w14:paraId="505182C6" w14:textId="77777777" w:rsidR="00071B7E" w:rsidRDefault="00071B7E" w:rsidP="00E3762F">
      <w:pPr>
        <w:spacing w:line="360" w:lineRule="auto"/>
        <w:rPr>
          <w:rFonts w:cs="Arial"/>
          <w:smallCaps/>
          <w:sz w:val="20"/>
        </w:rPr>
      </w:pPr>
    </w:p>
    <w:p w14:paraId="0408FD9B" w14:textId="77777777" w:rsidR="00071B7E" w:rsidRDefault="00071B7E" w:rsidP="00E3762F">
      <w:pPr>
        <w:spacing w:line="360" w:lineRule="auto"/>
        <w:rPr>
          <w:rFonts w:cs="Arial"/>
          <w:smallCaps/>
          <w:sz w:val="20"/>
        </w:rPr>
      </w:pPr>
    </w:p>
    <w:p w14:paraId="5BFBBD2D" w14:textId="77777777" w:rsidR="00071B7E" w:rsidRDefault="00071B7E" w:rsidP="00E3762F">
      <w:pPr>
        <w:spacing w:line="360" w:lineRule="auto"/>
        <w:rPr>
          <w:rFonts w:cs="Arial"/>
          <w:smallCaps/>
          <w:sz w:val="20"/>
        </w:rPr>
      </w:pPr>
    </w:p>
    <w:p w14:paraId="700F5ED0" w14:textId="77777777" w:rsidR="00071B7E" w:rsidRDefault="00071B7E" w:rsidP="00E3762F">
      <w:pPr>
        <w:spacing w:line="360" w:lineRule="auto"/>
        <w:rPr>
          <w:rFonts w:cs="Arial"/>
          <w:smallCaps/>
          <w:sz w:val="20"/>
        </w:rPr>
      </w:pPr>
    </w:p>
    <w:p w14:paraId="3C16AE4D" w14:textId="77777777" w:rsidR="00634F51" w:rsidRDefault="00071B7E" w:rsidP="00071B7E">
      <w:pPr>
        <w:spacing w:line="360" w:lineRule="auto"/>
        <w:rPr>
          <w:noProof/>
        </w:rPr>
      </w:pPr>
      <w:r w:rsidRPr="008D3C9B">
        <w:rPr>
          <w:rFonts w:cs="Arial"/>
          <w:sz w:val="32"/>
        </w:rPr>
        <w:t xml:space="preserve">LIST OF </w:t>
      </w:r>
      <w:r>
        <w:rPr>
          <w:rFonts w:cs="Arial"/>
          <w:sz w:val="32"/>
        </w:rPr>
        <w:t>TABLES</w:t>
      </w:r>
      <w:r>
        <w:rPr>
          <w:rFonts w:cs="Arial"/>
          <w:sz w:val="32"/>
        </w:rPr>
        <w:fldChar w:fldCharType="begin"/>
      </w:r>
      <w:r>
        <w:rPr>
          <w:rFonts w:cs="Arial"/>
          <w:sz w:val="32"/>
        </w:rPr>
        <w:instrText xml:space="preserve"> TOC \h \z \c "Table" </w:instrText>
      </w:r>
      <w:r>
        <w:rPr>
          <w:rFonts w:cs="Arial"/>
          <w:sz w:val="32"/>
        </w:rPr>
        <w:fldChar w:fldCharType="separate"/>
      </w:r>
    </w:p>
    <w:p w14:paraId="4D2984E8" w14:textId="6172C7D8"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0" w:history="1">
        <w:r w:rsidRPr="00F578E0">
          <w:rPr>
            <w:rStyle w:val="Hyperlink"/>
            <w:noProof/>
          </w:rPr>
          <w:t xml:space="preserve">Table 1: Risk Assessment </w:t>
        </w:r>
        <w:r w:rsidRPr="00F578E0">
          <w:rPr>
            <w:rStyle w:val="Hyperlink"/>
            <w:rFonts w:cs="Arial"/>
            <w:noProof/>
          </w:rPr>
          <w:t>Literature review</w:t>
        </w:r>
        <w:r>
          <w:rPr>
            <w:noProof/>
            <w:webHidden/>
          </w:rPr>
          <w:tab/>
        </w:r>
        <w:r>
          <w:rPr>
            <w:noProof/>
            <w:webHidden/>
          </w:rPr>
          <w:fldChar w:fldCharType="begin"/>
        </w:r>
        <w:r>
          <w:rPr>
            <w:noProof/>
            <w:webHidden/>
          </w:rPr>
          <w:instrText xml:space="preserve"> PAGEREF _Toc208148600 \h </w:instrText>
        </w:r>
        <w:r>
          <w:rPr>
            <w:noProof/>
            <w:webHidden/>
          </w:rPr>
        </w:r>
        <w:r>
          <w:rPr>
            <w:noProof/>
            <w:webHidden/>
          </w:rPr>
          <w:fldChar w:fldCharType="separate"/>
        </w:r>
        <w:r>
          <w:rPr>
            <w:noProof/>
            <w:webHidden/>
          </w:rPr>
          <w:t>3</w:t>
        </w:r>
        <w:r>
          <w:rPr>
            <w:noProof/>
            <w:webHidden/>
          </w:rPr>
          <w:fldChar w:fldCharType="end"/>
        </w:r>
      </w:hyperlink>
    </w:p>
    <w:p w14:paraId="4CDC9651" w14:textId="6A71D8C6"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1" w:history="1">
        <w:r w:rsidRPr="00F578E0">
          <w:rPr>
            <w:rStyle w:val="Hyperlink"/>
            <w:noProof/>
          </w:rPr>
          <w:t>Table 2: MLP vs CNN Performance Comparison (Sabatelli et al., 2018)</w:t>
        </w:r>
        <w:r>
          <w:rPr>
            <w:noProof/>
            <w:webHidden/>
          </w:rPr>
          <w:tab/>
        </w:r>
        <w:r>
          <w:rPr>
            <w:noProof/>
            <w:webHidden/>
          </w:rPr>
          <w:fldChar w:fldCharType="begin"/>
        </w:r>
        <w:r>
          <w:rPr>
            <w:noProof/>
            <w:webHidden/>
          </w:rPr>
          <w:instrText xml:space="preserve"> PAGEREF _Toc208148601 \h </w:instrText>
        </w:r>
        <w:r>
          <w:rPr>
            <w:noProof/>
            <w:webHidden/>
          </w:rPr>
        </w:r>
        <w:r>
          <w:rPr>
            <w:noProof/>
            <w:webHidden/>
          </w:rPr>
          <w:fldChar w:fldCharType="separate"/>
        </w:r>
        <w:r>
          <w:rPr>
            <w:noProof/>
            <w:webHidden/>
          </w:rPr>
          <w:t>7</w:t>
        </w:r>
        <w:r>
          <w:rPr>
            <w:noProof/>
            <w:webHidden/>
          </w:rPr>
          <w:fldChar w:fldCharType="end"/>
        </w:r>
      </w:hyperlink>
    </w:p>
    <w:p w14:paraId="457F79B1" w14:textId="14237E7D"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2" w:history="1">
        <w:r w:rsidRPr="00F578E0">
          <w:rPr>
            <w:rStyle w:val="Hyperlink"/>
            <w:noProof/>
          </w:rPr>
          <w:t>Table 3: Results from Nirnay CNN base Chess Engine againsts Bots and Stockfish</w:t>
        </w:r>
        <w:r>
          <w:rPr>
            <w:noProof/>
            <w:webHidden/>
          </w:rPr>
          <w:tab/>
        </w:r>
        <w:r>
          <w:rPr>
            <w:noProof/>
            <w:webHidden/>
          </w:rPr>
          <w:fldChar w:fldCharType="begin"/>
        </w:r>
        <w:r>
          <w:rPr>
            <w:noProof/>
            <w:webHidden/>
          </w:rPr>
          <w:instrText xml:space="preserve"> PAGEREF _Toc208148602 \h </w:instrText>
        </w:r>
        <w:r>
          <w:rPr>
            <w:noProof/>
            <w:webHidden/>
          </w:rPr>
        </w:r>
        <w:r>
          <w:rPr>
            <w:noProof/>
            <w:webHidden/>
          </w:rPr>
          <w:fldChar w:fldCharType="separate"/>
        </w:r>
        <w:r>
          <w:rPr>
            <w:noProof/>
            <w:webHidden/>
          </w:rPr>
          <w:t>8</w:t>
        </w:r>
        <w:r>
          <w:rPr>
            <w:noProof/>
            <w:webHidden/>
          </w:rPr>
          <w:fldChar w:fldCharType="end"/>
        </w:r>
      </w:hyperlink>
    </w:p>
    <w:p w14:paraId="466C5417" w14:textId="2589DD5F"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3" w:history="1">
        <w:r w:rsidRPr="00F578E0">
          <w:rPr>
            <w:rStyle w:val="Hyperlink"/>
            <w:noProof/>
          </w:rPr>
          <w:t>Table 4: Classification of explainable AI methods showing post-hoc explanation approaches categorized by type and scope, including attribution methods like SHAP used in this research (Markus et al., 2021)</w:t>
        </w:r>
        <w:r>
          <w:rPr>
            <w:noProof/>
            <w:webHidden/>
          </w:rPr>
          <w:tab/>
        </w:r>
        <w:r>
          <w:rPr>
            <w:noProof/>
            <w:webHidden/>
          </w:rPr>
          <w:fldChar w:fldCharType="begin"/>
        </w:r>
        <w:r>
          <w:rPr>
            <w:noProof/>
            <w:webHidden/>
          </w:rPr>
          <w:instrText xml:space="preserve"> PAGEREF _Toc208148603 \h </w:instrText>
        </w:r>
        <w:r>
          <w:rPr>
            <w:noProof/>
            <w:webHidden/>
          </w:rPr>
        </w:r>
        <w:r>
          <w:rPr>
            <w:noProof/>
            <w:webHidden/>
          </w:rPr>
          <w:fldChar w:fldCharType="separate"/>
        </w:r>
        <w:r>
          <w:rPr>
            <w:noProof/>
            <w:webHidden/>
          </w:rPr>
          <w:t>11</w:t>
        </w:r>
        <w:r>
          <w:rPr>
            <w:noProof/>
            <w:webHidden/>
          </w:rPr>
          <w:fldChar w:fldCharType="end"/>
        </w:r>
      </w:hyperlink>
    </w:p>
    <w:p w14:paraId="44E2D990" w14:textId="1BBCC6F8"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4" w:history="1">
        <w:r w:rsidRPr="00F578E0">
          <w:rPr>
            <w:rStyle w:val="Hyperlink"/>
            <w:noProof/>
          </w:rPr>
          <w:t>Table 5: Description of Game-Level PGN Header Fields from the Lichess Database</w:t>
        </w:r>
        <w:r>
          <w:rPr>
            <w:noProof/>
            <w:webHidden/>
          </w:rPr>
          <w:tab/>
        </w:r>
        <w:r>
          <w:rPr>
            <w:noProof/>
            <w:webHidden/>
          </w:rPr>
          <w:fldChar w:fldCharType="begin"/>
        </w:r>
        <w:r>
          <w:rPr>
            <w:noProof/>
            <w:webHidden/>
          </w:rPr>
          <w:instrText xml:space="preserve"> PAGEREF _Toc208148604 \h </w:instrText>
        </w:r>
        <w:r>
          <w:rPr>
            <w:noProof/>
            <w:webHidden/>
          </w:rPr>
        </w:r>
        <w:r>
          <w:rPr>
            <w:noProof/>
            <w:webHidden/>
          </w:rPr>
          <w:fldChar w:fldCharType="separate"/>
        </w:r>
        <w:r>
          <w:rPr>
            <w:noProof/>
            <w:webHidden/>
          </w:rPr>
          <w:t>17</w:t>
        </w:r>
        <w:r>
          <w:rPr>
            <w:noProof/>
            <w:webHidden/>
          </w:rPr>
          <w:fldChar w:fldCharType="end"/>
        </w:r>
      </w:hyperlink>
    </w:p>
    <w:p w14:paraId="4DC12FAB" w14:textId="4209167F"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5" w:history="1">
        <w:r w:rsidRPr="00F578E0">
          <w:rPr>
            <w:rStyle w:val="Hyperlink"/>
            <w:noProof/>
          </w:rPr>
          <w:t>Table 6: Czech et al. (2023) demonstrated comprehensive plane engineering with 52 total features including traditional piece placement, rule state, move history, and advanced tactical indicators such as material differences and endgame patterns</w:t>
        </w:r>
        <w:r>
          <w:rPr>
            <w:noProof/>
            <w:webHidden/>
          </w:rPr>
          <w:tab/>
        </w:r>
        <w:r>
          <w:rPr>
            <w:noProof/>
            <w:webHidden/>
          </w:rPr>
          <w:fldChar w:fldCharType="begin"/>
        </w:r>
        <w:r>
          <w:rPr>
            <w:noProof/>
            <w:webHidden/>
          </w:rPr>
          <w:instrText xml:space="preserve"> PAGEREF _Toc208148605 \h </w:instrText>
        </w:r>
        <w:r>
          <w:rPr>
            <w:noProof/>
            <w:webHidden/>
          </w:rPr>
        </w:r>
        <w:r>
          <w:rPr>
            <w:noProof/>
            <w:webHidden/>
          </w:rPr>
          <w:fldChar w:fldCharType="separate"/>
        </w:r>
        <w:r>
          <w:rPr>
            <w:noProof/>
            <w:webHidden/>
          </w:rPr>
          <w:t>18</w:t>
        </w:r>
        <w:r>
          <w:rPr>
            <w:noProof/>
            <w:webHidden/>
          </w:rPr>
          <w:fldChar w:fldCharType="end"/>
        </w:r>
      </w:hyperlink>
    </w:p>
    <w:p w14:paraId="074EA278" w14:textId="2956ADF3"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6" w:history="1">
        <w:r w:rsidRPr="00F578E0">
          <w:rPr>
            <w:rStyle w:val="Hyperlink"/>
            <w:noProof/>
          </w:rPr>
          <w:t>Table 7: Performance metrics showing Top-k accuracy, parameter count, and efficiency (accuracy per million parameters) across all model variants. 12p represents 12 planes and 19p represents 19 planes</w:t>
        </w:r>
        <w:r>
          <w:rPr>
            <w:noProof/>
            <w:webHidden/>
          </w:rPr>
          <w:tab/>
        </w:r>
        <w:r>
          <w:rPr>
            <w:noProof/>
            <w:webHidden/>
          </w:rPr>
          <w:fldChar w:fldCharType="begin"/>
        </w:r>
        <w:r>
          <w:rPr>
            <w:noProof/>
            <w:webHidden/>
          </w:rPr>
          <w:instrText xml:space="preserve"> PAGEREF _Toc208148606 \h </w:instrText>
        </w:r>
        <w:r>
          <w:rPr>
            <w:noProof/>
            <w:webHidden/>
          </w:rPr>
        </w:r>
        <w:r>
          <w:rPr>
            <w:noProof/>
            <w:webHidden/>
          </w:rPr>
          <w:fldChar w:fldCharType="separate"/>
        </w:r>
        <w:r>
          <w:rPr>
            <w:noProof/>
            <w:webHidden/>
          </w:rPr>
          <w:t>26</w:t>
        </w:r>
        <w:r>
          <w:rPr>
            <w:noProof/>
            <w:webHidden/>
          </w:rPr>
          <w:fldChar w:fldCharType="end"/>
        </w:r>
      </w:hyperlink>
    </w:p>
    <w:p w14:paraId="6EBB85EC" w14:textId="5203D780"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7" w:history="1">
        <w:r w:rsidRPr="00F578E0">
          <w:rPr>
            <w:rStyle w:val="Hyperlink"/>
            <w:noProof/>
          </w:rPr>
          <w:t>Table 8:Statistical Significance of TCAV Scores (12-plane vs 19-plane models)</w:t>
        </w:r>
        <w:r>
          <w:rPr>
            <w:noProof/>
            <w:webHidden/>
          </w:rPr>
          <w:tab/>
        </w:r>
        <w:r>
          <w:rPr>
            <w:noProof/>
            <w:webHidden/>
          </w:rPr>
          <w:fldChar w:fldCharType="begin"/>
        </w:r>
        <w:r>
          <w:rPr>
            <w:noProof/>
            <w:webHidden/>
          </w:rPr>
          <w:instrText xml:space="preserve"> PAGEREF _Toc208148607 \h </w:instrText>
        </w:r>
        <w:r>
          <w:rPr>
            <w:noProof/>
            <w:webHidden/>
          </w:rPr>
        </w:r>
        <w:r>
          <w:rPr>
            <w:noProof/>
            <w:webHidden/>
          </w:rPr>
          <w:fldChar w:fldCharType="separate"/>
        </w:r>
        <w:r>
          <w:rPr>
            <w:noProof/>
            <w:webHidden/>
          </w:rPr>
          <w:t>27</w:t>
        </w:r>
        <w:r>
          <w:rPr>
            <w:noProof/>
            <w:webHidden/>
          </w:rPr>
          <w:fldChar w:fldCharType="end"/>
        </w:r>
      </w:hyperlink>
    </w:p>
    <w:p w14:paraId="2B0D8EA5" w14:textId="5C3E002C"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8" w:history="1">
        <w:r w:rsidRPr="00F578E0">
          <w:rPr>
            <w:rStyle w:val="Hyperlink"/>
            <w:noProof/>
          </w:rPr>
          <w:t>Table 9: SHAP feature importance scores revealing distinct architectural reasoning priorities</w:t>
        </w:r>
        <w:r>
          <w:rPr>
            <w:noProof/>
            <w:webHidden/>
          </w:rPr>
          <w:tab/>
        </w:r>
        <w:r>
          <w:rPr>
            <w:noProof/>
            <w:webHidden/>
          </w:rPr>
          <w:fldChar w:fldCharType="begin"/>
        </w:r>
        <w:r>
          <w:rPr>
            <w:noProof/>
            <w:webHidden/>
          </w:rPr>
          <w:instrText xml:space="preserve"> PAGEREF _Toc208148608 \h </w:instrText>
        </w:r>
        <w:r>
          <w:rPr>
            <w:noProof/>
            <w:webHidden/>
          </w:rPr>
        </w:r>
        <w:r>
          <w:rPr>
            <w:noProof/>
            <w:webHidden/>
          </w:rPr>
          <w:fldChar w:fldCharType="separate"/>
        </w:r>
        <w:r>
          <w:rPr>
            <w:noProof/>
            <w:webHidden/>
          </w:rPr>
          <w:t>29</w:t>
        </w:r>
        <w:r>
          <w:rPr>
            <w:noProof/>
            <w:webHidden/>
          </w:rPr>
          <w:fldChar w:fldCharType="end"/>
        </w:r>
      </w:hyperlink>
    </w:p>
    <w:p w14:paraId="42261699" w14:textId="066B806F" w:rsidR="00634F51" w:rsidRDefault="00634F51">
      <w:pPr>
        <w:pStyle w:val="TableofFigures"/>
        <w:tabs>
          <w:tab w:val="right" w:leader="dot" w:pos="9628"/>
        </w:tabs>
        <w:rPr>
          <w:rFonts w:eastAsiaTheme="minorEastAsia" w:cstheme="minorBidi"/>
          <w:smallCaps w:val="0"/>
          <w:noProof/>
          <w:kern w:val="2"/>
          <w:sz w:val="24"/>
          <w:szCs w:val="24"/>
          <w:lang w:eastAsia="en-GB"/>
          <w14:ligatures w14:val="standardContextual"/>
        </w:rPr>
      </w:pPr>
      <w:hyperlink w:anchor="_Toc208148609" w:history="1">
        <w:r w:rsidRPr="00F578E0">
          <w:rPr>
            <w:rStyle w:val="Hyperlink"/>
            <w:noProof/>
          </w:rPr>
          <w:t>Table 10: TCAV scores showing concept representation strength (0=weak, 1=strong) across architectures</w:t>
        </w:r>
        <w:r>
          <w:rPr>
            <w:noProof/>
            <w:webHidden/>
          </w:rPr>
          <w:tab/>
        </w:r>
        <w:r>
          <w:rPr>
            <w:noProof/>
            <w:webHidden/>
          </w:rPr>
          <w:fldChar w:fldCharType="begin"/>
        </w:r>
        <w:r>
          <w:rPr>
            <w:noProof/>
            <w:webHidden/>
          </w:rPr>
          <w:instrText xml:space="preserve"> PAGEREF _Toc208148609 \h </w:instrText>
        </w:r>
        <w:r>
          <w:rPr>
            <w:noProof/>
            <w:webHidden/>
          </w:rPr>
        </w:r>
        <w:r>
          <w:rPr>
            <w:noProof/>
            <w:webHidden/>
          </w:rPr>
          <w:fldChar w:fldCharType="separate"/>
        </w:r>
        <w:r>
          <w:rPr>
            <w:noProof/>
            <w:webHidden/>
          </w:rPr>
          <w:t>32</w:t>
        </w:r>
        <w:r>
          <w:rPr>
            <w:noProof/>
            <w:webHidden/>
          </w:rPr>
          <w:fldChar w:fldCharType="end"/>
        </w:r>
      </w:hyperlink>
    </w:p>
    <w:p w14:paraId="3815B3C6" w14:textId="0883AB41" w:rsidR="00071B7E" w:rsidRPr="008D3C9B" w:rsidRDefault="00071B7E" w:rsidP="00071B7E">
      <w:pPr>
        <w:spacing w:line="360" w:lineRule="auto"/>
        <w:rPr>
          <w:rFonts w:cs="Arial"/>
          <w:sz w:val="32"/>
        </w:rPr>
      </w:pPr>
      <w:r>
        <w:rPr>
          <w:rFonts w:cs="Arial"/>
          <w:sz w:val="32"/>
        </w:rPr>
        <w:fldChar w:fldCharType="end"/>
      </w:r>
    </w:p>
    <w:p w14:paraId="7AB42071" w14:textId="77777777" w:rsidR="00071B7E" w:rsidRDefault="00071B7E" w:rsidP="00E3762F">
      <w:pPr>
        <w:spacing w:line="360" w:lineRule="auto"/>
        <w:rPr>
          <w:rFonts w:cs="Arial"/>
        </w:rPr>
      </w:pPr>
    </w:p>
    <w:p w14:paraId="74A70DED" w14:textId="61B6EBFF" w:rsidR="00071B7E" w:rsidRPr="008D3C9B" w:rsidRDefault="00071B7E" w:rsidP="00E3762F">
      <w:pPr>
        <w:spacing w:line="360" w:lineRule="auto"/>
        <w:rPr>
          <w:rFonts w:cs="Arial"/>
        </w:rPr>
        <w:sectPr w:rsidR="00071B7E" w:rsidRPr="008D3C9B" w:rsidSect="00A34AFB">
          <w:headerReference w:type="even" r:id="rId12"/>
          <w:headerReference w:type="default" r:id="rId13"/>
          <w:footerReference w:type="even" r:id="rId14"/>
          <w:footerReference w:type="default" r:id="rId15"/>
          <w:footerReference w:type="first" r:id="rId16"/>
          <w:pgSz w:w="11906" w:h="16838" w:code="9"/>
          <w:pgMar w:top="1134" w:right="1134" w:bottom="1134" w:left="1134" w:header="709" w:footer="709" w:gutter="0"/>
          <w:pgNumType w:fmt="lowerRoman" w:start="1"/>
          <w:cols w:space="720"/>
          <w:titlePg/>
          <w:docGrid w:linePitch="299"/>
        </w:sectPr>
      </w:pPr>
    </w:p>
    <w:p w14:paraId="47CE3356" w14:textId="0D3BF26F" w:rsidR="00A00943" w:rsidRPr="008D3C9B" w:rsidRDefault="00CA7563" w:rsidP="008B51D3">
      <w:pPr>
        <w:pStyle w:val="Heading1"/>
        <w:jc w:val="center"/>
        <w:rPr>
          <w:rFonts w:cs="Arial"/>
        </w:rPr>
      </w:pPr>
      <w:bookmarkStart w:id="1" w:name="_Toc53534319"/>
      <w:bookmarkStart w:id="2" w:name="_Toc206439498"/>
      <w:bookmarkStart w:id="3" w:name="_Toc208141124"/>
      <w:r w:rsidRPr="008D3C9B">
        <w:rPr>
          <w:rFonts w:cs="Arial"/>
        </w:rPr>
        <w:lastRenderedPageBreak/>
        <w:t>I</w:t>
      </w:r>
      <w:bookmarkEnd w:id="1"/>
      <w:bookmarkEnd w:id="2"/>
      <w:r w:rsidR="005D0961">
        <w:rPr>
          <w:rFonts w:cs="Arial"/>
        </w:rPr>
        <w:t>ntroduction</w:t>
      </w:r>
      <w:bookmarkEnd w:id="3"/>
    </w:p>
    <w:p w14:paraId="360C52EC" w14:textId="11D609D2" w:rsidR="00CA738B" w:rsidRPr="008D3C9B" w:rsidRDefault="00CA738B" w:rsidP="00951F87">
      <w:pPr>
        <w:pStyle w:val="15Spacing"/>
        <w:rPr>
          <w:rFonts w:cs="Arial"/>
        </w:rPr>
      </w:pPr>
    </w:p>
    <w:p w14:paraId="2E91ED65" w14:textId="2E219B2D" w:rsidR="00D87F51" w:rsidRPr="00FE6A49" w:rsidRDefault="00D87F51" w:rsidP="00D87F51">
      <w:pPr>
        <w:pStyle w:val="Heading2"/>
        <w:rPr>
          <w:rFonts w:cs="Arial"/>
        </w:rPr>
      </w:pPr>
      <w:bookmarkStart w:id="4" w:name="_Toc206439499"/>
      <w:bookmarkStart w:id="5" w:name="_Toc208141125"/>
      <w:r w:rsidRPr="008D3C9B">
        <w:rPr>
          <w:rFonts w:cs="Arial"/>
        </w:rPr>
        <w:t>Background</w:t>
      </w:r>
      <w:bookmarkEnd w:id="4"/>
      <w:bookmarkEnd w:id="5"/>
    </w:p>
    <w:p w14:paraId="5CA25987" w14:textId="5DC18CD6" w:rsidR="00D87092" w:rsidRPr="00D87092" w:rsidRDefault="00D87092" w:rsidP="00D87092">
      <w:pPr>
        <w:pStyle w:val="15Spacing"/>
        <w:rPr>
          <w:sz w:val="24"/>
          <w:lang w:eastAsia="en-GB"/>
        </w:rPr>
      </w:pPr>
      <w:bookmarkStart w:id="6" w:name="_Toc206439500"/>
      <w:r w:rsidRPr="00D87092">
        <w:t xml:space="preserve">Chess has </w:t>
      </w:r>
      <w:r>
        <w:t xml:space="preserve">always </w:t>
      </w:r>
      <w:r w:rsidRPr="00D87092">
        <w:t>served as a benchmark for progress</w:t>
      </w:r>
      <w:r>
        <w:t xml:space="preserve"> in Artificial Intelligence</w:t>
      </w:r>
      <w:r w:rsidRPr="00D87092">
        <w:t>, from rule-based systems like Deep Blue, which defeated Garry Kasparov in 1997 through specialized hardware and explicit evaluation functions (Campbell et al., 2002), to modern neural approaches. Traditional engines relied on handcrafted heuristics and exhaustive search, while contemporary systems like AlphaZero derive strength from deep learning and self-play rather than programmed knowledge.</w:t>
      </w:r>
    </w:p>
    <w:p w14:paraId="5B517CFD" w14:textId="77777777" w:rsidR="00D87092" w:rsidRPr="00D87092" w:rsidRDefault="00D87092" w:rsidP="00D87092">
      <w:pPr>
        <w:pStyle w:val="15Spacing"/>
      </w:pPr>
      <w:r w:rsidRPr="00D87092">
        <w:t xml:space="preserve">Modern neural engines employ CNNs well-suited for chess's spatial 8×8 structure, with </w:t>
      </w:r>
      <w:proofErr w:type="spellStart"/>
      <w:r w:rsidRPr="00D87092">
        <w:t>ResNet</w:t>
      </w:r>
      <w:proofErr w:type="spellEnd"/>
      <w:r w:rsidRPr="00D87092">
        <w:t xml:space="preserve"> architectures enabling deep pattern recognition through skip connections (He et al., 2016). These systems learn evaluation functions directly from data rather than relying on programmed heuristics (Wang, 2024).</w:t>
      </w:r>
    </w:p>
    <w:p w14:paraId="6034D3CB" w14:textId="77777777" w:rsidR="00D87092" w:rsidRPr="00D87092" w:rsidRDefault="00D87092" w:rsidP="00D87092">
      <w:pPr>
        <w:pStyle w:val="15Spacing"/>
      </w:pPr>
      <w:r w:rsidRPr="00D87092">
        <w:t>AlphaZero exemplifies this paradigm shift, learning chess mastery entirely through self-play reinforcement learning. By replacing handcrafted evaluation with neural pattern recognition guided by Monte Carlo Tree Search, it achieves superhuman performance while rendering its decision-making process largely opaque (</w:t>
      </w:r>
      <w:proofErr w:type="spellStart"/>
      <w:r w:rsidRPr="00D87092">
        <w:t>Blüml</w:t>
      </w:r>
      <w:proofErr w:type="spellEnd"/>
      <w:r w:rsidRPr="00D87092">
        <w:t xml:space="preserve"> et al., 2023).</w:t>
      </w:r>
    </w:p>
    <w:p w14:paraId="65AE0370" w14:textId="787B3A85" w:rsidR="00D87092" w:rsidRPr="00D87092" w:rsidRDefault="00D87092" w:rsidP="00D87092">
      <w:pPr>
        <w:pStyle w:val="15Spacing"/>
      </w:pPr>
      <w:r w:rsidRPr="00D87092">
        <w:t>The success of entirely self-taught systems raises critical questions about what these networks have actually learned. Explainability becomes essential for ensuring that AI systems can provide evidence supporting their decisions, offering insight into underlying reasoning processes. Researchers have developed various explainability techniques, broadly categorized as self-interpretable models (decision trees, logistic regression) and post-hoc explanations (LIME, SHAP, TCAV). These methods vary in scope</w:t>
      </w:r>
      <w:r>
        <w:t xml:space="preserve">. While </w:t>
      </w:r>
      <w:r w:rsidRPr="00D87092">
        <w:t>some provid</w:t>
      </w:r>
      <w:r>
        <w:t>e</w:t>
      </w:r>
      <w:r w:rsidRPr="00D87092">
        <w:t xml:space="preserve"> local, instance-level insights, others reveal global patterns</w:t>
      </w:r>
      <w:r>
        <w:t xml:space="preserve"> </w:t>
      </w:r>
      <w:r w:rsidRPr="00D87092">
        <w:t>and are often tailored to specific architectures and data types. This diversity reflects the field's evolving nature and the absence of universal solutions for explaining complex models (Markus et al., 2021).</w:t>
      </w:r>
    </w:p>
    <w:p w14:paraId="5FC6C0B8" w14:textId="77777777" w:rsidR="00D87092" w:rsidRPr="00D87092" w:rsidRDefault="00D87092" w:rsidP="00D87092">
      <w:pPr>
        <w:pStyle w:val="15Spacing"/>
      </w:pPr>
      <w:r w:rsidRPr="00D87092">
        <w:t>Despite growing interest in explainable AI, considerable ambiguity remains around key terms such as explainability, interpretability, transparency, and intelligibility. As Miller (2019) notes, "it is still unclear how XAI methods should be evaluated, how different terms should be used in the debate, or how, strictly, XAI is related to trustworthiness."</w:t>
      </w:r>
    </w:p>
    <w:p w14:paraId="66D35F6F" w14:textId="79B76B65" w:rsidR="00634F51" w:rsidRPr="00634F51" w:rsidRDefault="00D87F51" w:rsidP="00456FEB">
      <w:pPr>
        <w:pStyle w:val="Heading2"/>
        <w:jc w:val="both"/>
        <w:rPr>
          <w:rFonts w:cs="Arial"/>
        </w:rPr>
      </w:pPr>
      <w:bookmarkStart w:id="7" w:name="_Toc208141126"/>
      <w:r w:rsidRPr="008D3C9B">
        <w:rPr>
          <w:rFonts w:cs="Arial"/>
        </w:rPr>
        <w:t>Problem definition</w:t>
      </w:r>
      <w:bookmarkEnd w:id="6"/>
      <w:bookmarkEnd w:id="7"/>
    </w:p>
    <w:p w14:paraId="14C34A38" w14:textId="07C2B6FA" w:rsidR="00634F51" w:rsidRPr="008D3C9B" w:rsidRDefault="00634F51" w:rsidP="00456FEB">
      <w:pPr>
        <w:pStyle w:val="15Spacing"/>
        <w:jc w:val="both"/>
        <w:rPr>
          <w:rFonts w:cs="Arial"/>
        </w:rPr>
      </w:pPr>
      <w:r w:rsidRPr="00634F51">
        <w:rPr>
          <w:rFonts w:cs="Arial"/>
        </w:rPr>
        <w:t xml:space="preserve">Chess is a particularly challenging domain for explainable AI because its abstract, long-term strategies rarely map onto simple visual or semantic cues. As Nicolson et al. (2024) argue, effective interpretability in chess must capture strategic and conceptual reasoning rather than just spatial focus. However, extracting such explanations from deep neural networks presents structural and conceptual difficulties. For example, while AlphaZero has been shown to internalize ideas such as material balance and king safety, these concepts are encoded in a distributed manner across many </w:t>
      </w:r>
      <w:r w:rsidRPr="00634F51">
        <w:rPr>
          <w:rFonts w:cs="Arial"/>
        </w:rPr>
        <w:lastRenderedPageBreak/>
        <w:t>layers, entangled with unrelated activations, and not explicitly labelled (McGrath et al., 2022). This entanglement limits the explanatory power of techniques such as Concept Activation Vectors (Nicolson et al., 2024). The core challenge arises from an architectural shift: whereas traditional chess engines were inherently interpretable, built on transparent evaluation functions, modern neural engines achieve superior performance at the cost of obscuring their reasoning within deep, distributed representations.</w:t>
      </w:r>
    </w:p>
    <w:p w14:paraId="4FAA9AFD" w14:textId="5601200E" w:rsidR="00D87F51" w:rsidRPr="008D3C9B" w:rsidRDefault="00D87F51" w:rsidP="00D87F51">
      <w:pPr>
        <w:pStyle w:val="Heading2"/>
        <w:rPr>
          <w:rFonts w:cs="Arial"/>
        </w:rPr>
      </w:pPr>
      <w:bookmarkStart w:id="8" w:name="_Toc206439501"/>
      <w:bookmarkStart w:id="9" w:name="_Toc208141127"/>
      <w:r w:rsidRPr="008D3C9B">
        <w:rPr>
          <w:rFonts w:cs="Arial"/>
        </w:rPr>
        <w:t>Aims and objectives</w:t>
      </w:r>
      <w:bookmarkEnd w:id="8"/>
      <w:bookmarkEnd w:id="9"/>
    </w:p>
    <w:p w14:paraId="44B8136D" w14:textId="41D45A89" w:rsidR="007364B7" w:rsidRPr="00D87092" w:rsidRDefault="007364B7" w:rsidP="007364B7">
      <w:pPr>
        <w:pStyle w:val="Heading3"/>
        <w:rPr>
          <w:rFonts w:cs="Arial"/>
        </w:rPr>
      </w:pPr>
      <w:bookmarkStart w:id="10" w:name="_Toc206439502"/>
      <w:bookmarkStart w:id="11" w:name="_Toc208141128"/>
      <w:r w:rsidRPr="008D3C9B">
        <w:rPr>
          <w:rFonts w:cs="Arial"/>
        </w:rPr>
        <w:t>Aim</w:t>
      </w:r>
      <w:bookmarkEnd w:id="10"/>
      <w:bookmarkEnd w:id="11"/>
    </w:p>
    <w:p w14:paraId="15BAABD4" w14:textId="62974526" w:rsidR="00975D66" w:rsidRPr="008D3C9B" w:rsidRDefault="007364B7" w:rsidP="00D87092">
      <w:pPr>
        <w:pStyle w:val="15Spacing"/>
        <w:jc w:val="both"/>
        <w:rPr>
          <w:rFonts w:cs="Arial"/>
        </w:rPr>
      </w:pPr>
      <w:r w:rsidRPr="008D3C9B">
        <w:rPr>
          <w:rFonts w:cs="Arial"/>
        </w:rPr>
        <w:t xml:space="preserve">To develop </w:t>
      </w:r>
      <w:r w:rsidR="00032988" w:rsidRPr="008D3C9B">
        <w:rPr>
          <w:rFonts w:cs="Arial"/>
        </w:rPr>
        <w:t xml:space="preserve">an interpretable chess system built </w:t>
      </w:r>
      <w:r w:rsidR="004B70B0">
        <w:rPr>
          <w:rFonts w:cs="Arial"/>
        </w:rPr>
        <w:t>on</w:t>
      </w:r>
      <w:r w:rsidR="00032988" w:rsidRPr="008D3C9B">
        <w:rPr>
          <w:rFonts w:cs="Arial"/>
        </w:rPr>
        <w:t xml:space="preserve"> neural networks, combining move prediction with concept-based explanations to make the model’s decision-making process transparent. The project serves as a first step toward mapping how such systems develop and internalise chess concepts as they learn.</w:t>
      </w:r>
    </w:p>
    <w:p w14:paraId="71E57B4A" w14:textId="06FF5C84" w:rsidR="007364B7" w:rsidRPr="00D87092" w:rsidRDefault="007364B7" w:rsidP="00951F87">
      <w:pPr>
        <w:pStyle w:val="Heading3"/>
        <w:rPr>
          <w:rFonts w:cs="Arial"/>
        </w:rPr>
      </w:pPr>
      <w:bookmarkStart w:id="12" w:name="_Toc206439503"/>
      <w:bookmarkStart w:id="13" w:name="_Toc208141129"/>
      <w:r w:rsidRPr="008D3C9B">
        <w:rPr>
          <w:rFonts w:cs="Arial"/>
        </w:rPr>
        <w:t>Objectives</w:t>
      </w:r>
      <w:bookmarkEnd w:id="12"/>
      <w:bookmarkEnd w:id="13"/>
    </w:p>
    <w:p w14:paraId="3C22E084" w14:textId="77777777" w:rsidR="00A16C6C" w:rsidRPr="008D3C9B" w:rsidRDefault="00A16C6C">
      <w:pPr>
        <w:pStyle w:val="ListParagraph"/>
        <w:numPr>
          <w:ilvl w:val="0"/>
          <w:numId w:val="5"/>
        </w:numPr>
        <w:ind w:left="720"/>
        <w:rPr>
          <w:rFonts w:cs="Arial"/>
        </w:rPr>
      </w:pPr>
      <w:r w:rsidRPr="008D3C9B">
        <w:rPr>
          <w:rFonts w:cs="Arial"/>
        </w:rPr>
        <w:t>Review and analyse existing state-of-the-art neural network–based chess engines to understand their architectures and capabilities.</w:t>
      </w:r>
    </w:p>
    <w:p w14:paraId="210BFC40" w14:textId="77777777" w:rsidR="00A16C6C" w:rsidRPr="008D3C9B" w:rsidRDefault="00A16C6C" w:rsidP="00A16C6C">
      <w:pPr>
        <w:pStyle w:val="ListParagraph"/>
        <w:ind w:left="0"/>
        <w:rPr>
          <w:rFonts w:cs="Arial"/>
        </w:rPr>
      </w:pPr>
    </w:p>
    <w:p w14:paraId="63D8E3FC" w14:textId="77777777" w:rsidR="00A16C6C" w:rsidRPr="008D3C9B" w:rsidRDefault="00A16C6C">
      <w:pPr>
        <w:pStyle w:val="ListParagraph"/>
        <w:numPr>
          <w:ilvl w:val="0"/>
          <w:numId w:val="5"/>
        </w:numPr>
        <w:ind w:left="720"/>
        <w:rPr>
          <w:rFonts w:cs="Arial"/>
        </w:rPr>
      </w:pPr>
      <w:r w:rsidRPr="008D3C9B">
        <w:rPr>
          <w:rFonts w:cs="Arial"/>
        </w:rPr>
        <w:t xml:space="preserve">Train and evaluate multiple deep neural network models using </w:t>
      </w:r>
      <w:proofErr w:type="spellStart"/>
      <w:r w:rsidRPr="008D3C9B">
        <w:rPr>
          <w:rFonts w:cs="Arial"/>
        </w:rPr>
        <w:t>Lichess</w:t>
      </w:r>
      <w:proofErr w:type="spellEnd"/>
      <w:r w:rsidRPr="008D3C9B">
        <w:rPr>
          <w:rFonts w:cs="Arial"/>
        </w:rPr>
        <w:t xml:space="preserve"> FEN string datasets, comparing their move prediction accuracy against a benchmark engine.</w:t>
      </w:r>
    </w:p>
    <w:p w14:paraId="12AF385B" w14:textId="77777777" w:rsidR="00A16C6C" w:rsidRPr="008D3C9B" w:rsidRDefault="00A16C6C" w:rsidP="00A16C6C">
      <w:pPr>
        <w:pStyle w:val="ListParagraph"/>
        <w:ind w:left="0"/>
        <w:rPr>
          <w:rFonts w:cs="Arial"/>
        </w:rPr>
      </w:pPr>
    </w:p>
    <w:p w14:paraId="6711AD8F" w14:textId="77777777" w:rsidR="00A16C6C" w:rsidRPr="008D3C9B" w:rsidRDefault="00A16C6C">
      <w:pPr>
        <w:pStyle w:val="ListParagraph"/>
        <w:numPr>
          <w:ilvl w:val="0"/>
          <w:numId w:val="5"/>
        </w:numPr>
        <w:ind w:left="720"/>
        <w:rPr>
          <w:rFonts w:cs="Arial"/>
        </w:rPr>
      </w:pPr>
      <w:r w:rsidRPr="008D3C9B">
        <w:rPr>
          <w:rFonts w:cs="Arial"/>
        </w:rPr>
        <w:t>Define and curate a set of human-understandable chess concepts to facilitate probing and interpretability testing.</w:t>
      </w:r>
    </w:p>
    <w:p w14:paraId="2C3C3120" w14:textId="77777777" w:rsidR="00A16C6C" w:rsidRPr="008D3C9B" w:rsidRDefault="00A16C6C" w:rsidP="00A16C6C">
      <w:pPr>
        <w:pStyle w:val="ListParagraph"/>
        <w:ind w:left="0"/>
        <w:rPr>
          <w:rFonts w:cs="Arial"/>
        </w:rPr>
      </w:pPr>
    </w:p>
    <w:p w14:paraId="1C355ADD" w14:textId="77777777" w:rsidR="00A16C6C" w:rsidRPr="008D3C9B" w:rsidRDefault="00A16C6C">
      <w:pPr>
        <w:pStyle w:val="ListParagraph"/>
        <w:numPr>
          <w:ilvl w:val="0"/>
          <w:numId w:val="5"/>
        </w:numPr>
        <w:ind w:left="720"/>
        <w:rPr>
          <w:rFonts w:cs="Arial"/>
        </w:rPr>
      </w:pPr>
      <w:r w:rsidRPr="008D3C9B">
        <w:rPr>
          <w:rFonts w:cs="Arial"/>
        </w:rPr>
        <w:t>Apply advanced interpretability methods tailored to convolutional neural networks to map model decisions to human-relevant chess concepts and assess their transparency.</w:t>
      </w:r>
    </w:p>
    <w:p w14:paraId="45EB99A4" w14:textId="77777777" w:rsidR="00A16C6C" w:rsidRPr="008D3C9B" w:rsidRDefault="00A16C6C" w:rsidP="00A16C6C">
      <w:pPr>
        <w:pStyle w:val="ListParagraph"/>
        <w:ind w:left="0"/>
        <w:rPr>
          <w:rFonts w:cs="Arial"/>
        </w:rPr>
      </w:pPr>
    </w:p>
    <w:p w14:paraId="2FCCBD29" w14:textId="7A71FBBF" w:rsidR="00311190" w:rsidRPr="008D3C9B" w:rsidRDefault="00A16C6C">
      <w:pPr>
        <w:pStyle w:val="ListParagraph"/>
        <w:numPr>
          <w:ilvl w:val="0"/>
          <w:numId w:val="5"/>
        </w:numPr>
        <w:ind w:left="720"/>
        <w:rPr>
          <w:rFonts w:cs="Arial"/>
        </w:rPr>
      </w:pPr>
      <w:r w:rsidRPr="008D3C9B">
        <w:rPr>
          <w:rFonts w:cs="Arial"/>
        </w:rPr>
        <w:t>Compare the outputs of different models and interpretability techniques for the same positions to determine the depth and consistency of the insights provided.</w:t>
      </w:r>
    </w:p>
    <w:p w14:paraId="743E8DB7" w14:textId="77777777" w:rsidR="00311190" w:rsidRPr="00D87092" w:rsidRDefault="00311190" w:rsidP="00D87092">
      <w:pPr>
        <w:rPr>
          <w:rFonts w:cs="Arial"/>
        </w:rPr>
      </w:pPr>
    </w:p>
    <w:p w14:paraId="258144EB" w14:textId="584E41DA" w:rsidR="00A16C6C" w:rsidRPr="008D3C9B" w:rsidRDefault="00A16C6C" w:rsidP="00A16C6C">
      <w:pPr>
        <w:pStyle w:val="Heading3"/>
        <w:rPr>
          <w:rFonts w:cs="Arial"/>
        </w:rPr>
      </w:pPr>
      <w:bookmarkStart w:id="14" w:name="_Toc206439504"/>
      <w:bookmarkStart w:id="15" w:name="_Toc208141130"/>
      <w:r w:rsidRPr="008D3C9B">
        <w:rPr>
          <w:rFonts w:cs="Arial"/>
        </w:rPr>
        <w:t>Research Questions</w:t>
      </w:r>
      <w:bookmarkEnd w:id="14"/>
      <w:bookmarkEnd w:id="15"/>
    </w:p>
    <w:p w14:paraId="364E7924" w14:textId="77777777" w:rsidR="00A16C6C" w:rsidRPr="008D3C9B" w:rsidRDefault="00A16C6C" w:rsidP="00A16C6C">
      <w:pPr>
        <w:rPr>
          <w:rFonts w:cs="Arial"/>
        </w:rPr>
      </w:pPr>
    </w:p>
    <w:p w14:paraId="7E57AB33" w14:textId="77777777" w:rsidR="00032988" w:rsidRPr="008D3C9B" w:rsidRDefault="00032988">
      <w:pPr>
        <w:pStyle w:val="ListParagraph"/>
        <w:numPr>
          <w:ilvl w:val="0"/>
          <w:numId w:val="6"/>
        </w:numPr>
        <w:rPr>
          <w:rFonts w:cs="Arial"/>
        </w:rPr>
      </w:pPr>
      <w:r w:rsidRPr="008D3C9B">
        <w:rPr>
          <w:rFonts w:cs="Arial"/>
        </w:rPr>
        <w:t xml:space="preserve">How accurately can a neural network–based chess engine predict moves compared to a benchmark engine when trained on </w:t>
      </w:r>
      <w:proofErr w:type="spellStart"/>
      <w:r w:rsidRPr="008D3C9B">
        <w:rPr>
          <w:rFonts w:cs="Arial"/>
        </w:rPr>
        <w:t>Lichess</w:t>
      </w:r>
      <w:proofErr w:type="spellEnd"/>
      <w:r w:rsidRPr="008D3C9B">
        <w:rPr>
          <w:rFonts w:cs="Arial"/>
        </w:rPr>
        <w:t xml:space="preserve"> data?</w:t>
      </w:r>
    </w:p>
    <w:p w14:paraId="044FC8E7" w14:textId="77777777" w:rsidR="00032988" w:rsidRPr="008D3C9B" w:rsidRDefault="00032988" w:rsidP="00032988">
      <w:pPr>
        <w:rPr>
          <w:rFonts w:cs="Arial"/>
        </w:rPr>
      </w:pPr>
    </w:p>
    <w:p w14:paraId="03DB05B0" w14:textId="77777777" w:rsidR="00032988" w:rsidRPr="008D3C9B" w:rsidRDefault="00032988">
      <w:pPr>
        <w:pStyle w:val="ListParagraph"/>
        <w:numPr>
          <w:ilvl w:val="0"/>
          <w:numId w:val="6"/>
        </w:numPr>
        <w:rPr>
          <w:rFonts w:cs="Arial"/>
        </w:rPr>
      </w:pPr>
      <w:r w:rsidRPr="008D3C9B">
        <w:rPr>
          <w:rFonts w:cs="Arial"/>
        </w:rPr>
        <w:t>Which interpretability techniques (e.g., saliency maps, Concept Activation Vectors, linear probes) best reveal human-understandable chess concepts from the model’s internal representations?</w:t>
      </w:r>
    </w:p>
    <w:p w14:paraId="0475D428" w14:textId="77777777" w:rsidR="00032988" w:rsidRPr="008D3C9B" w:rsidRDefault="00032988" w:rsidP="00032988">
      <w:pPr>
        <w:rPr>
          <w:rFonts w:cs="Arial"/>
        </w:rPr>
      </w:pPr>
    </w:p>
    <w:p w14:paraId="3758C43F" w14:textId="77777777" w:rsidR="00032988" w:rsidRPr="008D3C9B" w:rsidRDefault="00032988">
      <w:pPr>
        <w:pStyle w:val="ListParagraph"/>
        <w:numPr>
          <w:ilvl w:val="0"/>
          <w:numId w:val="6"/>
        </w:numPr>
        <w:rPr>
          <w:rFonts w:cs="Arial"/>
        </w:rPr>
      </w:pPr>
      <w:r w:rsidRPr="008D3C9B">
        <w:rPr>
          <w:rFonts w:cs="Arial"/>
        </w:rPr>
        <w:t>How consistently do different interpretability methods identify the same concepts for a given chess position?</w:t>
      </w:r>
    </w:p>
    <w:p w14:paraId="636D63D3" w14:textId="77777777" w:rsidR="00032988" w:rsidRPr="008D3C9B" w:rsidRDefault="00032988" w:rsidP="00032988">
      <w:pPr>
        <w:rPr>
          <w:rFonts w:cs="Arial"/>
        </w:rPr>
      </w:pPr>
    </w:p>
    <w:p w14:paraId="59DDAEFF" w14:textId="40388D54" w:rsidR="00A30ED9" w:rsidRPr="00D87092" w:rsidRDefault="00032988" w:rsidP="00A16C6C">
      <w:pPr>
        <w:pStyle w:val="ListParagraph"/>
        <w:numPr>
          <w:ilvl w:val="0"/>
          <w:numId w:val="6"/>
        </w:numPr>
        <w:rPr>
          <w:rFonts w:cs="Arial"/>
        </w:rPr>
      </w:pPr>
      <w:r w:rsidRPr="008D3C9B">
        <w:rPr>
          <w:rFonts w:cs="Arial"/>
        </w:rPr>
        <w:t>What can be learned about how deep neural networks represent and develop chess concepts during supervised training?</w:t>
      </w:r>
    </w:p>
    <w:p w14:paraId="76E6E589" w14:textId="77777777" w:rsidR="00A30ED9" w:rsidRPr="008D3C9B" w:rsidRDefault="00A30ED9" w:rsidP="00A16C6C">
      <w:pPr>
        <w:rPr>
          <w:rFonts w:cs="Arial"/>
        </w:rPr>
      </w:pPr>
    </w:p>
    <w:p w14:paraId="71857951" w14:textId="23618E3D" w:rsidR="00311190" w:rsidRPr="00D87092" w:rsidRDefault="00A16C6C" w:rsidP="00A16C6C">
      <w:pPr>
        <w:pStyle w:val="Heading3"/>
        <w:rPr>
          <w:rFonts w:cs="Arial"/>
        </w:rPr>
      </w:pPr>
      <w:bookmarkStart w:id="16" w:name="_Toc206439505"/>
      <w:bookmarkStart w:id="17" w:name="_Toc208141131"/>
      <w:r w:rsidRPr="008D3C9B">
        <w:rPr>
          <w:rFonts w:cs="Arial"/>
        </w:rPr>
        <w:lastRenderedPageBreak/>
        <w:t>Risk Assessment</w:t>
      </w:r>
      <w:bookmarkEnd w:id="16"/>
      <w:bookmarkEnd w:id="1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46"/>
        <w:gridCol w:w="2908"/>
        <w:gridCol w:w="1180"/>
        <w:gridCol w:w="863"/>
        <w:gridCol w:w="1144"/>
        <w:gridCol w:w="2687"/>
      </w:tblGrid>
      <w:tr w:rsidR="00A30ED9" w:rsidRPr="008D3C9B" w14:paraId="128EF7AF" w14:textId="77777777" w:rsidTr="00A30ED9">
        <w:trPr>
          <w:tblHeader/>
          <w:tblCellSpacing w:w="15" w:type="dxa"/>
        </w:trPr>
        <w:tc>
          <w:tcPr>
            <w:tcW w:w="801" w:type="dxa"/>
            <w:vAlign w:val="center"/>
            <w:hideMark/>
          </w:tcPr>
          <w:p w14:paraId="37CD4F6A" w14:textId="77777777" w:rsidR="00A16C6C" w:rsidRPr="008D3C9B" w:rsidRDefault="00A16C6C" w:rsidP="00A16C6C">
            <w:pPr>
              <w:pStyle w:val="15Spacing"/>
              <w:rPr>
                <w:rFonts w:cs="Arial"/>
                <w:b/>
                <w:bCs/>
              </w:rPr>
            </w:pPr>
            <w:r w:rsidRPr="008D3C9B">
              <w:rPr>
                <w:rFonts w:cs="Arial"/>
                <w:b/>
                <w:bCs/>
              </w:rPr>
              <w:t>Risk ID</w:t>
            </w:r>
          </w:p>
        </w:tc>
        <w:tc>
          <w:tcPr>
            <w:tcW w:w="2878" w:type="dxa"/>
            <w:vAlign w:val="center"/>
            <w:hideMark/>
          </w:tcPr>
          <w:p w14:paraId="5A6C7664" w14:textId="77777777" w:rsidR="00A16C6C" w:rsidRPr="008D3C9B" w:rsidRDefault="00A16C6C" w:rsidP="00A16C6C">
            <w:pPr>
              <w:pStyle w:val="15Spacing"/>
              <w:rPr>
                <w:rFonts w:cs="Arial"/>
                <w:b/>
                <w:bCs/>
              </w:rPr>
            </w:pPr>
            <w:r w:rsidRPr="008D3C9B">
              <w:rPr>
                <w:rFonts w:cs="Arial"/>
                <w:b/>
                <w:bCs/>
              </w:rPr>
              <w:t>Risk Description</w:t>
            </w:r>
          </w:p>
        </w:tc>
        <w:tc>
          <w:tcPr>
            <w:tcW w:w="0" w:type="auto"/>
            <w:vAlign w:val="center"/>
            <w:hideMark/>
          </w:tcPr>
          <w:p w14:paraId="0E06AEDA" w14:textId="77777777" w:rsidR="00A16C6C" w:rsidRPr="008D3C9B" w:rsidRDefault="00A16C6C" w:rsidP="00A16C6C">
            <w:pPr>
              <w:pStyle w:val="15Spacing"/>
              <w:rPr>
                <w:rFonts w:cs="Arial"/>
                <w:b/>
                <w:bCs/>
              </w:rPr>
            </w:pPr>
            <w:r w:rsidRPr="008D3C9B">
              <w:rPr>
                <w:rFonts w:cs="Arial"/>
                <w:b/>
                <w:bCs/>
              </w:rPr>
              <w:t>Likelihood</w:t>
            </w:r>
          </w:p>
        </w:tc>
        <w:tc>
          <w:tcPr>
            <w:tcW w:w="0" w:type="auto"/>
            <w:vAlign w:val="center"/>
            <w:hideMark/>
          </w:tcPr>
          <w:p w14:paraId="316E907A" w14:textId="77777777" w:rsidR="00A16C6C" w:rsidRPr="008D3C9B" w:rsidRDefault="00A16C6C" w:rsidP="00A16C6C">
            <w:pPr>
              <w:pStyle w:val="15Spacing"/>
              <w:rPr>
                <w:rFonts w:cs="Arial"/>
                <w:b/>
                <w:bCs/>
              </w:rPr>
            </w:pPr>
            <w:r w:rsidRPr="008D3C9B">
              <w:rPr>
                <w:rFonts w:cs="Arial"/>
                <w:b/>
                <w:bCs/>
              </w:rPr>
              <w:t>Impact</w:t>
            </w:r>
          </w:p>
        </w:tc>
        <w:tc>
          <w:tcPr>
            <w:tcW w:w="1114" w:type="dxa"/>
            <w:vAlign w:val="center"/>
            <w:hideMark/>
          </w:tcPr>
          <w:p w14:paraId="79A96365" w14:textId="77777777" w:rsidR="00A16C6C" w:rsidRPr="008D3C9B" w:rsidRDefault="00A16C6C" w:rsidP="00A16C6C">
            <w:pPr>
              <w:pStyle w:val="15Spacing"/>
              <w:rPr>
                <w:rFonts w:cs="Arial"/>
                <w:b/>
                <w:bCs/>
              </w:rPr>
            </w:pPr>
            <w:r w:rsidRPr="008D3C9B">
              <w:rPr>
                <w:rFonts w:cs="Arial"/>
                <w:b/>
                <w:bCs/>
              </w:rPr>
              <w:t>Severity (L×I)</w:t>
            </w:r>
          </w:p>
        </w:tc>
        <w:tc>
          <w:tcPr>
            <w:tcW w:w="2642" w:type="dxa"/>
            <w:vAlign w:val="center"/>
            <w:hideMark/>
          </w:tcPr>
          <w:p w14:paraId="72571A0A" w14:textId="77777777" w:rsidR="00A16C6C" w:rsidRPr="008D3C9B" w:rsidRDefault="00A16C6C" w:rsidP="00A16C6C">
            <w:pPr>
              <w:pStyle w:val="15Spacing"/>
              <w:rPr>
                <w:rFonts w:cs="Arial"/>
                <w:b/>
                <w:bCs/>
              </w:rPr>
            </w:pPr>
            <w:r w:rsidRPr="008D3C9B">
              <w:rPr>
                <w:rFonts w:cs="Arial"/>
                <w:b/>
                <w:bCs/>
              </w:rPr>
              <w:t>Mitigation Strategy</w:t>
            </w:r>
          </w:p>
        </w:tc>
      </w:tr>
      <w:tr w:rsidR="00A30ED9" w:rsidRPr="008D3C9B" w14:paraId="07267E1F" w14:textId="77777777" w:rsidTr="00A30ED9">
        <w:trPr>
          <w:tblCellSpacing w:w="15" w:type="dxa"/>
        </w:trPr>
        <w:tc>
          <w:tcPr>
            <w:tcW w:w="801" w:type="dxa"/>
            <w:vAlign w:val="center"/>
            <w:hideMark/>
          </w:tcPr>
          <w:p w14:paraId="11C0A668" w14:textId="77777777" w:rsidR="00A16C6C" w:rsidRPr="008D3C9B" w:rsidRDefault="00A16C6C" w:rsidP="00A16C6C">
            <w:pPr>
              <w:pStyle w:val="15Spacing"/>
              <w:rPr>
                <w:rFonts w:cs="Arial"/>
              </w:rPr>
            </w:pPr>
            <w:r w:rsidRPr="008D3C9B">
              <w:rPr>
                <w:rFonts w:cs="Arial"/>
              </w:rPr>
              <w:t>R1</w:t>
            </w:r>
          </w:p>
        </w:tc>
        <w:tc>
          <w:tcPr>
            <w:tcW w:w="2878" w:type="dxa"/>
            <w:vAlign w:val="center"/>
            <w:hideMark/>
          </w:tcPr>
          <w:p w14:paraId="26BC8F3E" w14:textId="77777777" w:rsidR="00A16C6C" w:rsidRPr="008D3C9B" w:rsidRDefault="00A16C6C" w:rsidP="00A16C6C">
            <w:pPr>
              <w:pStyle w:val="15Spacing"/>
              <w:rPr>
                <w:rFonts w:cs="Arial"/>
              </w:rPr>
            </w:pPr>
            <w:r w:rsidRPr="008D3C9B">
              <w:rPr>
                <w:rFonts w:cs="Arial"/>
              </w:rPr>
              <w:t>The internal workings of deep learning models may be hard to interpret, making it unclear how decisions are made</w:t>
            </w:r>
          </w:p>
        </w:tc>
        <w:tc>
          <w:tcPr>
            <w:tcW w:w="0" w:type="auto"/>
            <w:vAlign w:val="center"/>
            <w:hideMark/>
          </w:tcPr>
          <w:p w14:paraId="2ACFFE7D" w14:textId="77777777" w:rsidR="00A16C6C" w:rsidRPr="008D3C9B" w:rsidRDefault="00A16C6C" w:rsidP="00A16C6C">
            <w:pPr>
              <w:pStyle w:val="15Spacing"/>
              <w:rPr>
                <w:rFonts w:cs="Arial"/>
              </w:rPr>
            </w:pPr>
            <w:r w:rsidRPr="008D3C9B">
              <w:rPr>
                <w:rFonts w:cs="Arial"/>
              </w:rPr>
              <w:t>Medium</w:t>
            </w:r>
          </w:p>
        </w:tc>
        <w:tc>
          <w:tcPr>
            <w:tcW w:w="0" w:type="auto"/>
            <w:vAlign w:val="center"/>
            <w:hideMark/>
          </w:tcPr>
          <w:p w14:paraId="0862C766" w14:textId="77777777" w:rsidR="00A16C6C" w:rsidRPr="008D3C9B" w:rsidRDefault="00A16C6C" w:rsidP="00A16C6C">
            <w:pPr>
              <w:pStyle w:val="15Spacing"/>
              <w:rPr>
                <w:rFonts w:cs="Arial"/>
              </w:rPr>
            </w:pPr>
            <w:r w:rsidRPr="008D3C9B">
              <w:rPr>
                <w:rFonts w:cs="Arial"/>
              </w:rPr>
              <w:t>High</w:t>
            </w:r>
          </w:p>
        </w:tc>
        <w:tc>
          <w:tcPr>
            <w:tcW w:w="1114" w:type="dxa"/>
            <w:vAlign w:val="center"/>
            <w:hideMark/>
          </w:tcPr>
          <w:p w14:paraId="50883A31" w14:textId="77777777" w:rsidR="00A16C6C" w:rsidRPr="008D3C9B" w:rsidRDefault="00A16C6C" w:rsidP="00A16C6C">
            <w:pPr>
              <w:pStyle w:val="15Spacing"/>
              <w:rPr>
                <w:rFonts w:cs="Arial"/>
              </w:rPr>
            </w:pPr>
            <w:r w:rsidRPr="008D3C9B">
              <w:rPr>
                <w:rFonts w:cs="Arial"/>
              </w:rPr>
              <w:t>12</w:t>
            </w:r>
          </w:p>
        </w:tc>
        <w:tc>
          <w:tcPr>
            <w:tcW w:w="2642" w:type="dxa"/>
            <w:vAlign w:val="center"/>
            <w:hideMark/>
          </w:tcPr>
          <w:p w14:paraId="152D551A" w14:textId="77777777" w:rsidR="00A16C6C" w:rsidRPr="008D3C9B" w:rsidRDefault="00A16C6C" w:rsidP="00A16C6C">
            <w:pPr>
              <w:pStyle w:val="15Spacing"/>
              <w:rPr>
                <w:rFonts w:cs="Arial"/>
              </w:rPr>
            </w:pPr>
            <w:r w:rsidRPr="008D3C9B">
              <w:rPr>
                <w:rFonts w:cs="Arial"/>
              </w:rPr>
              <w:t>Plan to test multiple explanation techniques to see which gives the clearest results</w:t>
            </w:r>
          </w:p>
        </w:tc>
      </w:tr>
      <w:tr w:rsidR="00A30ED9" w:rsidRPr="008D3C9B" w14:paraId="7D25D575" w14:textId="77777777" w:rsidTr="00A30ED9">
        <w:trPr>
          <w:tblCellSpacing w:w="15" w:type="dxa"/>
        </w:trPr>
        <w:tc>
          <w:tcPr>
            <w:tcW w:w="801" w:type="dxa"/>
            <w:vAlign w:val="center"/>
            <w:hideMark/>
          </w:tcPr>
          <w:p w14:paraId="6AC11D29" w14:textId="77777777" w:rsidR="00A16C6C" w:rsidRPr="008D3C9B" w:rsidRDefault="00A16C6C" w:rsidP="00A16C6C">
            <w:pPr>
              <w:pStyle w:val="15Spacing"/>
              <w:rPr>
                <w:rFonts w:cs="Arial"/>
              </w:rPr>
            </w:pPr>
            <w:r w:rsidRPr="008D3C9B">
              <w:rPr>
                <w:rFonts w:cs="Arial"/>
              </w:rPr>
              <w:t>R2</w:t>
            </w:r>
          </w:p>
        </w:tc>
        <w:tc>
          <w:tcPr>
            <w:tcW w:w="2878" w:type="dxa"/>
            <w:vAlign w:val="center"/>
            <w:hideMark/>
          </w:tcPr>
          <w:p w14:paraId="0D88AD0D" w14:textId="430C02B2" w:rsidR="00A16C6C" w:rsidRPr="008D3C9B" w:rsidRDefault="00A16C6C" w:rsidP="00A16C6C">
            <w:pPr>
              <w:pStyle w:val="15Spacing"/>
              <w:rPr>
                <w:rFonts w:cs="Arial"/>
              </w:rPr>
            </w:pPr>
            <w:r w:rsidRPr="008D3C9B">
              <w:rPr>
                <w:rFonts w:cs="Arial"/>
              </w:rPr>
              <w:t>Visual explanation methods might not work well with either FEN strings</w:t>
            </w:r>
            <w:r w:rsidR="005B384C" w:rsidRPr="008D3C9B">
              <w:rPr>
                <w:rFonts w:cs="Arial"/>
              </w:rPr>
              <w:t xml:space="preserve">. </w:t>
            </w:r>
          </w:p>
        </w:tc>
        <w:tc>
          <w:tcPr>
            <w:tcW w:w="0" w:type="auto"/>
            <w:vAlign w:val="center"/>
            <w:hideMark/>
          </w:tcPr>
          <w:p w14:paraId="4F638890" w14:textId="77777777" w:rsidR="00A16C6C" w:rsidRPr="008D3C9B" w:rsidRDefault="00A16C6C" w:rsidP="00A16C6C">
            <w:pPr>
              <w:pStyle w:val="15Spacing"/>
              <w:rPr>
                <w:rFonts w:cs="Arial"/>
              </w:rPr>
            </w:pPr>
            <w:r w:rsidRPr="008D3C9B">
              <w:rPr>
                <w:rFonts w:cs="Arial"/>
              </w:rPr>
              <w:t>High</w:t>
            </w:r>
          </w:p>
        </w:tc>
        <w:tc>
          <w:tcPr>
            <w:tcW w:w="0" w:type="auto"/>
            <w:vAlign w:val="center"/>
            <w:hideMark/>
          </w:tcPr>
          <w:p w14:paraId="387AE909" w14:textId="77777777" w:rsidR="00A16C6C" w:rsidRPr="008D3C9B" w:rsidRDefault="00A16C6C" w:rsidP="00A16C6C">
            <w:pPr>
              <w:pStyle w:val="15Spacing"/>
              <w:rPr>
                <w:rFonts w:cs="Arial"/>
              </w:rPr>
            </w:pPr>
            <w:r w:rsidRPr="008D3C9B">
              <w:rPr>
                <w:rFonts w:cs="Arial"/>
              </w:rPr>
              <w:t>Medium</w:t>
            </w:r>
          </w:p>
        </w:tc>
        <w:tc>
          <w:tcPr>
            <w:tcW w:w="1114" w:type="dxa"/>
            <w:vAlign w:val="center"/>
            <w:hideMark/>
          </w:tcPr>
          <w:p w14:paraId="5E4AC740" w14:textId="77777777" w:rsidR="00A16C6C" w:rsidRPr="008D3C9B" w:rsidRDefault="00A16C6C" w:rsidP="00A16C6C">
            <w:pPr>
              <w:pStyle w:val="15Spacing"/>
              <w:rPr>
                <w:rFonts w:cs="Arial"/>
              </w:rPr>
            </w:pPr>
            <w:r w:rsidRPr="008D3C9B">
              <w:rPr>
                <w:rFonts w:cs="Arial"/>
              </w:rPr>
              <w:t>15</w:t>
            </w:r>
          </w:p>
        </w:tc>
        <w:tc>
          <w:tcPr>
            <w:tcW w:w="2642" w:type="dxa"/>
            <w:vAlign w:val="center"/>
            <w:hideMark/>
          </w:tcPr>
          <w:p w14:paraId="75CAB8F0" w14:textId="77777777" w:rsidR="00A16C6C" w:rsidRPr="008D3C9B" w:rsidRDefault="00A16C6C" w:rsidP="00A16C6C">
            <w:pPr>
              <w:pStyle w:val="15Spacing"/>
              <w:rPr>
                <w:rFonts w:cs="Arial"/>
              </w:rPr>
            </w:pPr>
            <w:r w:rsidRPr="008D3C9B">
              <w:rPr>
                <w:rFonts w:cs="Arial"/>
              </w:rPr>
              <w:t>Try different approaches and compare results to find which works best</w:t>
            </w:r>
          </w:p>
        </w:tc>
      </w:tr>
      <w:tr w:rsidR="00A30ED9" w:rsidRPr="008D3C9B" w14:paraId="75AC702D" w14:textId="77777777" w:rsidTr="00A30ED9">
        <w:trPr>
          <w:tblCellSpacing w:w="15" w:type="dxa"/>
        </w:trPr>
        <w:tc>
          <w:tcPr>
            <w:tcW w:w="801" w:type="dxa"/>
            <w:vAlign w:val="center"/>
            <w:hideMark/>
          </w:tcPr>
          <w:p w14:paraId="2F7AD687" w14:textId="77777777" w:rsidR="00A16C6C" w:rsidRPr="008D3C9B" w:rsidRDefault="00A16C6C" w:rsidP="00A16C6C">
            <w:pPr>
              <w:pStyle w:val="15Spacing"/>
              <w:rPr>
                <w:rFonts w:cs="Arial"/>
              </w:rPr>
            </w:pPr>
            <w:r w:rsidRPr="008D3C9B">
              <w:rPr>
                <w:rFonts w:cs="Arial"/>
              </w:rPr>
              <w:t>R3</w:t>
            </w:r>
          </w:p>
        </w:tc>
        <w:tc>
          <w:tcPr>
            <w:tcW w:w="2878" w:type="dxa"/>
            <w:vAlign w:val="center"/>
            <w:hideMark/>
          </w:tcPr>
          <w:p w14:paraId="1684B79C" w14:textId="77777777" w:rsidR="00A16C6C" w:rsidRPr="008D3C9B" w:rsidRDefault="00A16C6C" w:rsidP="00A16C6C">
            <w:pPr>
              <w:pStyle w:val="15Spacing"/>
              <w:rPr>
                <w:rFonts w:cs="Arial"/>
              </w:rPr>
            </w:pPr>
            <w:r w:rsidRPr="008D3C9B">
              <w:rPr>
                <w:rFonts w:cs="Arial"/>
              </w:rPr>
              <w:t>Training large models could take longer than expected or use too much computing power</w:t>
            </w:r>
          </w:p>
        </w:tc>
        <w:tc>
          <w:tcPr>
            <w:tcW w:w="0" w:type="auto"/>
            <w:vAlign w:val="center"/>
            <w:hideMark/>
          </w:tcPr>
          <w:p w14:paraId="7C84A8D8" w14:textId="77777777" w:rsidR="00A16C6C" w:rsidRPr="008D3C9B" w:rsidRDefault="00A16C6C" w:rsidP="00A16C6C">
            <w:pPr>
              <w:pStyle w:val="15Spacing"/>
              <w:rPr>
                <w:rFonts w:cs="Arial"/>
              </w:rPr>
            </w:pPr>
            <w:r w:rsidRPr="008D3C9B">
              <w:rPr>
                <w:rFonts w:cs="Arial"/>
              </w:rPr>
              <w:t>Low</w:t>
            </w:r>
          </w:p>
        </w:tc>
        <w:tc>
          <w:tcPr>
            <w:tcW w:w="0" w:type="auto"/>
            <w:vAlign w:val="center"/>
            <w:hideMark/>
          </w:tcPr>
          <w:p w14:paraId="084E6A1F" w14:textId="77777777" w:rsidR="00A16C6C" w:rsidRPr="008D3C9B" w:rsidRDefault="00A16C6C" w:rsidP="00A16C6C">
            <w:pPr>
              <w:pStyle w:val="15Spacing"/>
              <w:rPr>
                <w:rFonts w:cs="Arial"/>
              </w:rPr>
            </w:pPr>
            <w:r w:rsidRPr="008D3C9B">
              <w:rPr>
                <w:rFonts w:cs="Arial"/>
              </w:rPr>
              <w:t>Medium</w:t>
            </w:r>
          </w:p>
        </w:tc>
        <w:tc>
          <w:tcPr>
            <w:tcW w:w="1114" w:type="dxa"/>
            <w:vAlign w:val="center"/>
            <w:hideMark/>
          </w:tcPr>
          <w:p w14:paraId="4349E048" w14:textId="77777777" w:rsidR="00A16C6C" w:rsidRPr="008D3C9B" w:rsidRDefault="00A16C6C" w:rsidP="00A16C6C">
            <w:pPr>
              <w:pStyle w:val="15Spacing"/>
              <w:rPr>
                <w:rFonts w:cs="Arial"/>
              </w:rPr>
            </w:pPr>
            <w:r w:rsidRPr="008D3C9B">
              <w:rPr>
                <w:rFonts w:cs="Arial"/>
              </w:rPr>
              <w:t>9</w:t>
            </w:r>
          </w:p>
        </w:tc>
        <w:tc>
          <w:tcPr>
            <w:tcW w:w="2642" w:type="dxa"/>
            <w:vAlign w:val="center"/>
            <w:hideMark/>
          </w:tcPr>
          <w:p w14:paraId="042E0CC4" w14:textId="77777777" w:rsidR="00A16C6C" w:rsidRPr="008D3C9B" w:rsidRDefault="00A16C6C" w:rsidP="00A16C6C">
            <w:pPr>
              <w:pStyle w:val="15Spacing"/>
              <w:rPr>
                <w:rFonts w:cs="Arial"/>
              </w:rPr>
            </w:pPr>
            <w:r w:rsidRPr="008D3C9B">
              <w:rPr>
                <w:rFonts w:cs="Arial"/>
              </w:rPr>
              <w:t>Use smaller models or pre-trained ones if training time is too long</w:t>
            </w:r>
          </w:p>
        </w:tc>
      </w:tr>
      <w:tr w:rsidR="00A30ED9" w:rsidRPr="008D3C9B" w14:paraId="3D73870D" w14:textId="77777777" w:rsidTr="00A30ED9">
        <w:trPr>
          <w:tblCellSpacing w:w="15" w:type="dxa"/>
        </w:trPr>
        <w:tc>
          <w:tcPr>
            <w:tcW w:w="801" w:type="dxa"/>
            <w:vAlign w:val="center"/>
            <w:hideMark/>
          </w:tcPr>
          <w:p w14:paraId="7358584B" w14:textId="77777777" w:rsidR="00A16C6C" w:rsidRPr="008D3C9B" w:rsidRDefault="00A16C6C" w:rsidP="00A16C6C">
            <w:pPr>
              <w:pStyle w:val="15Spacing"/>
              <w:rPr>
                <w:rFonts w:cs="Arial"/>
              </w:rPr>
            </w:pPr>
            <w:r w:rsidRPr="008D3C9B">
              <w:rPr>
                <w:rFonts w:cs="Arial"/>
              </w:rPr>
              <w:t>R4</w:t>
            </w:r>
          </w:p>
        </w:tc>
        <w:tc>
          <w:tcPr>
            <w:tcW w:w="2878" w:type="dxa"/>
            <w:vAlign w:val="center"/>
            <w:hideMark/>
          </w:tcPr>
          <w:p w14:paraId="1F402F75" w14:textId="77777777" w:rsidR="00A16C6C" w:rsidRPr="008D3C9B" w:rsidRDefault="00A16C6C" w:rsidP="00A16C6C">
            <w:pPr>
              <w:pStyle w:val="15Spacing"/>
              <w:rPr>
                <w:rFonts w:cs="Arial"/>
              </w:rPr>
            </w:pPr>
            <w:r w:rsidRPr="008D3C9B">
              <w:rPr>
                <w:rFonts w:cs="Arial"/>
              </w:rPr>
              <w:t>It may be difficult to match the model’s outputs to clear chess concepts</w:t>
            </w:r>
          </w:p>
        </w:tc>
        <w:tc>
          <w:tcPr>
            <w:tcW w:w="0" w:type="auto"/>
            <w:vAlign w:val="center"/>
            <w:hideMark/>
          </w:tcPr>
          <w:p w14:paraId="7C6958DE" w14:textId="77777777" w:rsidR="00A16C6C" w:rsidRPr="008D3C9B" w:rsidRDefault="00A16C6C" w:rsidP="00A16C6C">
            <w:pPr>
              <w:pStyle w:val="15Spacing"/>
              <w:rPr>
                <w:rFonts w:cs="Arial"/>
              </w:rPr>
            </w:pPr>
            <w:r w:rsidRPr="008D3C9B">
              <w:rPr>
                <w:rFonts w:cs="Arial"/>
              </w:rPr>
              <w:t>High</w:t>
            </w:r>
          </w:p>
        </w:tc>
        <w:tc>
          <w:tcPr>
            <w:tcW w:w="0" w:type="auto"/>
            <w:vAlign w:val="center"/>
            <w:hideMark/>
          </w:tcPr>
          <w:p w14:paraId="708333C8" w14:textId="77777777" w:rsidR="00A16C6C" w:rsidRPr="008D3C9B" w:rsidRDefault="00A16C6C" w:rsidP="00A16C6C">
            <w:pPr>
              <w:pStyle w:val="15Spacing"/>
              <w:rPr>
                <w:rFonts w:cs="Arial"/>
              </w:rPr>
            </w:pPr>
            <w:r w:rsidRPr="008D3C9B">
              <w:rPr>
                <w:rFonts w:cs="Arial"/>
              </w:rPr>
              <w:t>High</w:t>
            </w:r>
          </w:p>
        </w:tc>
        <w:tc>
          <w:tcPr>
            <w:tcW w:w="1114" w:type="dxa"/>
            <w:vAlign w:val="center"/>
            <w:hideMark/>
          </w:tcPr>
          <w:p w14:paraId="746678AA" w14:textId="77777777" w:rsidR="00A16C6C" w:rsidRPr="008D3C9B" w:rsidRDefault="00A16C6C" w:rsidP="00A16C6C">
            <w:pPr>
              <w:pStyle w:val="15Spacing"/>
              <w:rPr>
                <w:rFonts w:cs="Arial"/>
              </w:rPr>
            </w:pPr>
            <w:r w:rsidRPr="008D3C9B">
              <w:rPr>
                <w:rFonts w:cs="Arial"/>
              </w:rPr>
              <w:t>20</w:t>
            </w:r>
          </w:p>
        </w:tc>
        <w:tc>
          <w:tcPr>
            <w:tcW w:w="2642" w:type="dxa"/>
            <w:vAlign w:val="center"/>
            <w:hideMark/>
          </w:tcPr>
          <w:p w14:paraId="1A2FF916" w14:textId="77777777" w:rsidR="00A16C6C" w:rsidRPr="008D3C9B" w:rsidRDefault="00A16C6C" w:rsidP="00A16C6C">
            <w:pPr>
              <w:pStyle w:val="15Spacing"/>
              <w:rPr>
                <w:rFonts w:cs="Arial"/>
              </w:rPr>
            </w:pPr>
            <w:r w:rsidRPr="008D3C9B">
              <w:rPr>
                <w:rFonts w:cs="Arial"/>
              </w:rPr>
              <w:t>Look for or create labelled examples of common chess ideas to help with mapping</w:t>
            </w:r>
          </w:p>
        </w:tc>
      </w:tr>
      <w:tr w:rsidR="00A30ED9" w:rsidRPr="008D3C9B" w14:paraId="3089482E" w14:textId="77777777" w:rsidTr="00A30ED9">
        <w:trPr>
          <w:tblCellSpacing w:w="15" w:type="dxa"/>
        </w:trPr>
        <w:tc>
          <w:tcPr>
            <w:tcW w:w="801" w:type="dxa"/>
            <w:vAlign w:val="center"/>
            <w:hideMark/>
          </w:tcPr>
          <w:p w14:paraId="1410D132" w14:textId="77777777" w:rsidR="00A16C6C" w:rsidRPr="008D3C9B" w:rsidRDefault="00A16C6C" w:rsidP="00A16C6C">
            <w:pPr>
              <w:pStyle w:val="15Spacing"/>
              <w:rPr>
                <w:rFonts w:cs="Arial"/>
              </w:rPr>
            </w:pPr>
            <w:r w:rsidRPr="008D3C9B">
              <w:rPr>
                <w:rFonts w:cs="Arial"/>
              </w:rPr>
              <w:t>R5</w:t>
            </w:r>
          </w:p>
        </w:tc>
        <w:tc>
          <w:tcPr>
            <w:tcW w:w="2878" w:type="dxa"/>
            <w:vAlign w:val="center"/>
            <w:hideMark/>
          </w:tcPr>
          <w:p w14:paraId="64362BFA" w14:textId="77777777" w:rsidR="00A16C6C" w:rsidRPr="008D3C9B" w:rsidRDefault="00A16C6C" w:rsidP="00A16C6C">
            <w:pPr>
              <w:pStyle w:val="15Spacing"/>
              <w:rPr>
                <w:rFonts w:cs="Arial"/>
              </w:rPr>
            </w:pPr>
            <w:r w:rsidRPr="008D3C9B">
              <w:rPr>
                <w:rFonts w:cs="Arial"/>
              </w:rPr>
              <w:t>There might not be enough labelled examples for advanced chess ideas like “initiative” or “tempo”</w:t>
            </w:r>
          </w:p>
        </w:tc>
        <w:tc>
          <w:tcPr>
            <w:tcW w:w="0" w:type="auto"/>
            <w:vAlign w:val="center"/>
            <w:hideMark/>
          </w:tcPr>
          <w:p w14:paraId="0D41F43C" w14:textId="77777777" w:rsidR="00A16C6C" w:rsidRPr="008D3C9B" w:rsidRDefault="00A16C6C" w:rsidP="00A16C6C">
            <w:pPr>
              <w:pStyle w:val="15Spacing"/>
              <w:rPr>
                <w:rFonts w:cs="Arial"/>
              </w:rPr>
            </w:pPr>
            <w:r w:rsidRPr="008D3C9B">
              <w:rPr>
                <w:rFonts w:cs="Arial"/>
              </w:rPr>
              <w:t>Medium</w:t>
            </w:r>
          </w:p>
        </w:tc>
        <w:tc>
          <w:tcPr>
            <w:tcW w:w="0" w:type="auto"/>
            <w:vAlign w:val="center"/>
            <w:hideMark/>
          </w:tcPr>
          <w:p w14:paraId="3643502E" w14:textId="77777777" w:rsidR="00A16C6C" w:rsidRPr="008D3C9B" w:rsidRDefault="00A16C6C" w:rsidP="00A16C6C">
            <w:pPr>
              <w:pStyle w:val="15Spacing"/>
              <w:rPr>
                <w:rFonts w:cs="Arial"/>
              </w:rPr>
            </w:pPr>
            <w:r w:rsidRPr="008D3C9B">
              <w:rPr>
                <w:rFonts w:cs="Arial"/>
              </w:rPr>
              <w:t>High</w:t>
            </w:r>
          </w:p>
        </w:tc>
        <w:tc>
          <w:tcPr>
            <w:tcW w:w="1114" w:type="dxa"/>
            <w:vAlign w:val="center"/>
            <w:hideMark/>
          </w:tcPr>
          <w:p w14:paraId="4F67B8E5" w14:textId="77777777" w:rsidR="00A16C6C" w:rsidRPr="008D3C9B" w:rsidRDefault="00A16C6C" w:rsidP="00A16C6C">
            <w:pPr>
              <w:pStyle w:val="15Spacing"/>
              <w:rPr>
                <w:rFonts w:cs="Arial"/>
              </w:rPr>
            </w:pPr>
            <w:r w:rsidRPr="008D3C9B">
              <w:rPr>
                <w:rFonts w:cs="Arial"/>
              </w:rPr>
              <w:t>12</w:t>
            </w:r>
          </w:p>
        </w:tc>
        <w:tc>
          <w:tcPr>
            <w:tcW w:w="2642" w:type="dxa"/>
            <w:vAlign w:val="center"/>
            <w:hideMark/>
          </w:tcPr>
          <w:p w14:paraId="592D0E45" w14:textId="77777777" w:rsidR="00A16C6C" w:rsidRPr="008D3C9B" w:rsidRDefault="00A16C6C" w:rsidP="00A16C6C">
            <w:pPr>
              <w:pStyle w:val="15Spacing"/>
              <w:rPr>
                <w:rFonts w:cs="Arial"/>
              </w:rPr>
            </w:pPr>
            <w:r w:rsidRPr="008D3C9B">
              <w:rPr>
                <w:rFonts w:cs="Arial"/>
              </w:rPr>
              <w:t>Use simpler concepts first, or generate synthetic examples</w:t>
            </w:r>
          </w:p>
        </w:tc>
      </w:tr>
      <w:tr w:rsidR="00A30ED9" w:rsidRPr="008D3C9B" w14:paraId="4A21F200" w14:textId="77777777" w:rsidTr="00A30ED9">
        <w:trPr>
          <w:tblCellSpacing w:w="15" w:type="dxa"/>
        </w:trPr>
        <w:tc>
          <w:tcPr>
            <w:tcW w:w="801" w:type="dxa"/>
            <w:vAlign w:val="center"/>
            <w:hideMark/>
          </w:tcPr>
          <w:p w14:paraId="1DA2E1C2" w14:textId="77777777" w:rsidR="00A16C6C" w:rsidRPr="008D3C9B" w:rsidRDefault="00A16C6C" w:rsidP="00A16C6C">
            <w:pPr>
              <w:pStyle w:val="15Spacing"/>
              <w:rPr>
                <w:rFonts w:cs="Arial"/>
              </w:rPr>
            </w:pPr>
            <w:r w:rsidRPr="008D3C9B">
              <w:rPr>
                <w:rFonts w:cs="Arial"/>
              </w:rPr>
              <w:t>R6</w:t>
            </w:r>
          </w:p>
        </w:tc>
        <w:tc>
          <w:tcPr>
            <w:tcW w:w="2878" w:type="dxa"/>
            <w:vAlign w:val="center"/>
            <w:hideMark/>
          </w:tcPr>
          <w:p w14:paraId="0CBB892D" w14:textId="77777777" w:rsidR="00A16C6C" w:rsidRPr="008D3C9B" w:rsidRDefault="00A16C6C" w:rsidP="00A16C6C">
            <w:pPr>
              <w:pStyle w:val="15Spacing"/>
              <w:rPr>
                <w:rFonts w:cs="Arial"/>
              </w:rPr>
            </w:pPr>
            <w:r w:rsidRPr="008D3C9B">
              <w:rPr>
                <w:rFonts w:cs="Arial"/>
              </w:rPr>
              <w:t>Explanations from the AI might be easy to misread or over-interpret</w:t>
            </w:r>
          </w:p>
        </w:tc>
        <w:tc>
          <w:tcPr>
            <w:tcW w:w="0" w:type="auto"/>
            <w:vAlign w:val="center"/>
            <w:hideMark/>
          </w:tcPr>
          <w:p w14:paraId="118A3195" w14:textId="77777777" w:rsidR="00A16C6C" w:rsidRPr="008D3C9B" w:rsidRDefault="00A16C6C" w:rsidP="00A16C6C">
            <w:pPr>
              <w:pStyle w:val="15Spacing"/>
              <w:rPr>
                <w:rFonts w:cs="Arial"/>
              </w:rPr>
            </w:pPr>
            <w:r w:rsidRPr="008D3C9B">
              <w:rPr>
                <w:rFonts w:cs="Arial"/>
              </w:rPr>
              <w:t>Medium</w:t>
            </w:r>
          </w:p>
        </w:tc>
        <w:tc>
          <w:tcPr>
            <w:tcW w:w="0" w:type="auto"/>
            <w:vAlign w:val="center"/>
            <w:hideMark/>
          </w:tcPr>
          <w:p w14:paraId="7D9CD760" w14:textId="77777777" w:rsidR="00A16C6C" w:rsidRPr="008D3C9B" w:rsidRDefault="00A16C6C" w:rsidP="00A16C6C">
            <w:pPr>
              <w:pStyle w:val="15Spacing"/>
              <w:rPr>
                <w:rFonts w:cs="Arial"/>
              </w:rPr>
            </w:pPr>
            <w:r w:rsidRPr="008D3C9B">
              <w:rPr>
                <w:rFonts w:cs="Arial"/>
              </w:rPr>
              <w:t>High</w:t>
            </w:r>
          </w:p>
        </w:tc>
        <w:tc>
          <w:tcPr>
            <w:tcW w:w="1114" w:type="dxa"/>
            <w:vAlign w:val="center"/>
            <w:hideMark/>
          </w:tcPr>
          <w:p w14:paraId="04FF6B33" w14:textId="77777777" w:rsidR="00A16C6C" w:rsidRPr="008D3C9B" w:rsidRDefault="00A16C6C" w:rsidP="00A16C6C">
            <w:pPr>
              <w:pStyle w:val="15Spacing"/>
              <w:rPr>
                <w:rFonts w:cs="Arial"/>
              </w:rPr>
            </w:pPr>
            <w:r w:rsidRPr="008D3C9B">
              <w:rPr>
                <w:rFonts w:cs="Arial"/>
              </w:rPr>
              <w:t>12</w:t>
            </w:r>
          </w:p>
        </w:tc>
        <w:tc>
          <w:tcPr>
            <w:tcW w:w="2642" w:type="dxa"/>
            <w:vAlign w:val="center"/>
            <w:hideMark/>
          </w:tcPr>
          <w:p w14:paraId="55C0379A" w14:textId="77777777" w:rsidR="00A16C6C" w:rsidRPr="008D3C9B" w:rsidRDefault="00A16C6C" w:rsidP="00A16C6C">
            <w:pPr>
              <w:pStyle w:val="15Spacing"/>
              <w:rPr>
                <w:rFonts w:cs="Arial"/>
              </w:rPr>
            </w:pPr>
            <w:r w:rsidRPr="008D3C9B">
              <w:rPr>
                <w:rFonts w:cs="Arial"/>
              </w:rPr>
              <w:t>Check results using more than one explanation method and note any differences</w:t>
            </w:r>
          </w:p>
        </w:tc>
      </w:tr>
      <w:tr w:rsidR="00A30ED9" w:rsidRPr="008D3C9B" w14:paraId="0B966270" w14:textId="77777777" w:rsidTr="00A30ED9">
        <w:trPr>
          <w:tblCellSpacing w:w="15" w:type="dxa"/>
        </w:trPr>
        <w:tc>
          <w:tcPr>
            <w:tcW w:w="801" w:type="dxa"/>
            <w:vAlign w:val="center"/>
            <w:hideMark/>
          </w:tcPr>
          <w:p w14:paraId="134DC8CA" w14:textId="77777777" w:rsidR="00A16C6C" w:rsidRPr="008D3C9B" w:rsidRDefault="00A16C6C" w:rsidP="00A16C6C">
            <w:pPr>
              <w:pStyle w:val="15Spacing"/>
              <w:rPr>
                <w:rFonts w:cs="Arial"/>
              </w:rPr>
            </w:pPr>
            <w:r w:rsidRPr="008D3C9B">
              <w:rPr>
                <w:rFonts w:cs="Arial"/>
              </w:rPr>
              <w:t>R7</w:t>
            </w:r>
          </w:p>
        </w:tc>
        <w:tc>
          <w:tcPr>
            <w:tcW w:w="2878" w:type="dxa"/>
            <w:vAlign w:val="center"/>
            <w:hideMark/>
          </w:tcPr>
          <w:p w14:paraId="2A1C983E" w14:textId="77777777" w:rsidR="00A16C6C" w:rsidRPr="008D3C9B" w:rsidRDefault="00A16C6C" w:rsidP="00A16C6C">
            <w:pPr>
              <w:pStyle w:val="15Spacing"/>
              <w:rPr>
                <w:rFonts w:cs="Arial"/>
              </w:rPr>
            </w:pPr>
            <w:r w:rsidRPr="008D3C9B">
              <w:rPr>
                <w:rFonts w:cs="Arial"/>
              </w:rPr>
              <w:t>Judging models only by accuracy might miss other important factors</w:t>
            </w:r>
          </w:p>
        </w:tc>
        <w:tc>
          <w:tcPr>
            <w:tcW w:w="0" w:type="auto"/>
            <w:vAlign w:val="center"/>
            <w:hideMark/>
          </w:tcPr>
          <w:p w14:paraId="26095878" w14:textId="77777777" w:rsidR="00A16C6C" w:rsidRPr="008D3C9B" w:rsidRDefault="00A16C6C" w:rsidP="00A16C6C">
            <w:pPr>
              <w:pStyle w:val="15Spacing"/>
              <w:rPr>
                <w:rFonts w:cs="Arial"/>
              </w:rPr>
            </w:pPr>
            <w:r w:rsidRPr="008D3C9B">
              <w:rPr>
                <w:rFonts w:cs="Arial"/>
              </w:rPr>
              <w:t>Medium</w:t>
            </w:r>
          </w:p>
        </w:tc>
        <w:tc>
          <w:tcPr>
            <w:tcW w:w="0" w:type="auto"/>
            <w:vAlign w:val="center"/>
            <w:hideMark/>
          </w:tcPr>
          <w:p w14:paraId="4F93B42E" w14:textId="77777777" w:rsidR="00A16C6C" w:rsidRPr="008D3C9B" w:rsidRDefault="00A16C6C" w:rsidP="00A16C6C">
            <w:pPr>
              <w:pStyle w:val="15Spacing"/>
              <w:rPr>
                <w:rFonts w:cs="Arial"/>
              </w:rPr>
            </w:pPr>
            <w:r w:rsidRPr="008D3C9B">
              <w:rPr>
                <w:rFonts w:cs="Arial"/>
              </w:rPr>
              <w:t>Medium</w:t>
            </w:r>
          </w:p>
        </w:tc>
        <w:tc>
          <w:tcPr>
            <w:tcW w:w="1114" w:type="dxa"/>
            <w:vAlign w:val="center"/>
            <w:hideMark/>
          </w:tcPr>
          <w:p w14:paraId="70743894" w14:textId="77777777" w:rsidR="00A16C6C" w:rsidRPr="008D3C9B" w:rsidRDefault="00A16C6C" w:rsidP="00A16C6C">
            <w:pPr>
              <w:pStyle w:val="15Spacing"/>
              <w:rPr>
                <w:rFonts w:cs="Arial"/>
              </w:rPr>
            </w:pPr>
            <w:r w:rsidRPr="008D3C9B">
              <w:rPr>
                <w:rFonts w:cs="Arial"/>
              </w:rPr>
              <w:t>9</w:t>
            </w:r>
          </w:p>
        </w:tc>
        <w:tc>
          <w:tcPr>
            <w:tcW w:w="2642" w:type="dxa"/>
            <w:vAlign w:val="center"/>
            <w:hideMark/>
          </w:tcPr>
          <w:p w14:paraId="35AB66E0" w14:textId="77777777" w:rsidR="00A16C6C" w:rsidRPr="008D3C9B" w:rsidRDefault="00A16C6C" w:rsidP="00A16C6C">
            <w:pPr>
              <w:pStyle w:val="15Spacing"/>
              <w:rPr>
                <w:rFonts w:cs="Arial"/>
              </w:rPr>
            </w:pPr>
            <w:r w:rsidRPr="008D3C9B">
              <w:rPr>
                <w:rFonts w:cs="Arial"/>
              </w:rPr>
              <w:t>Also consider how understandable the explanations are to people</w:t>
            </w:r>
          </w:p>
        </w:tc>
      </w:tr>
      <w:tr w:rsidR="00A30ED9" w:rsidRPr="008D3C9B" w14:paraId="0492BF5F" w14:textId="77777777" w:rsidTr="00A30ED9">
        <w:trPr>
          <w:tblCellSpacing w:w="15" w:type="dxa"/>
        </w:trPr>
        <w:tc>
          <w:tcPr>
            <w:tcW w:w="801" w:type="dxa"/>
            <w:vAlign w:val="center"/>
            <w:hideMark/>
          </w:tcPr>
          <w:p w14:paraId="234B2BF8" w14:textId="77777777" w:rsidR="00A16C6C" w:rsidRPr="008D3C9B" w:rsidRDefault="00A16C6C" w:rsidP="00A16C6C">
            <w:pPr>
              <w:pStyle w:val="15Spacing"/>
              <w:rPr>
                <w:rFonts w:cs="Arial"/>
              </w:rPr>
            </w:pPr>
            <w:r w:rsidRPr="008D3C9B">
              <w:rPr>
                <w:rFonts w:cs="Arial"/>
              </w:rPr>
              <w:t>R8</w:t>
            </w:r>
          </w:p>
        </w:tc>
        <w:tc>
          <w:tcPr>
            <w:tcW w:w="2878" w:type="dxa"/>
            <w:vAlign w:val="center"/>
            <w:hideMark/>
          </w:tcPr>
          <w:p w14:paraId="15E2954C" w14:textId="77777777" w:rsidR="00A16C6C" w:rsidRPr="008D3C9B" w:rsidRDefault="00A16C6C" w:rsidP="00A16C6C">
            <w:pPr>
              <w:pStyle w:val="15Spacing"/>
              <w:rPr>
                <w:rFonts w:cs="Arial"/>
              </w:rPr>
            </w:pPr>
            <w:r w:rsidRPr="008D3C9B">
              <w:rPr>
                <w:rFonts w:cs="Arial"/>
              </w:rPr>
              <w:t>Putting all the parts of the project together could take longer than planned</w:t>
            </w:r>
          </w:p>
        </w:tc>
        <w:tc>
          <w:tcPr>
            <w:tcW w:w="0" w:type="auto"/>
            <w:vAlign w:val="center"/>
            <w:hideMark/>
          </w:tcPr>
          <w:p w14:paraId="30865409" w14:textId="77777777" w:rsidR="00A16C6C" w:rsidRPr="008D3C9B" w:rsidRDefault="00A16C6C" w:rsidP="00A16C6C">
            <w:pPr>
              <w:pStyle w:val="15Spacing"/>
              <w:rPr>
                <w:rFonts w:cs="Arial"/>
              </w:rPr>
            </w:pPr>
            <w:r w:rsidRPr="008D3C9B">
              <w:rPr>
                <w:rFonts w:cs="Arial"/>
              </w:rPr>
              <w:t>Medium</w:t>
            </w:r>
          </w:p>
        </w:tc>
        <w:tc>
          <w:tcPr>
            <w:tcW w:w="0" w:type="auto"/>
            <w:vAlign w:val="center"/>
            <w:hideMark/>
          </w:tcPr>
          <w:p w14:paraId="2C52A56D" w14:textId="77777777" w:rsidR="00A16C6C" w:rsidRPr="008D3C9B" w:rsidRDefault="00A16C6C" w:rsidP="00A16C6C">
            <w:pPr>
              <w:pStyle w:val="15Spacing"/>
              <w:rPr>
                <w:rFonts w:cs="Arial"/>
              </w:rPr>
            </w:pPr>
            <w:r w:rsidRPr="008D3C9B">
              <w:rPr>
                <w:rFonts w:cs="Arial"/>
              </w:rPr>
              <w:t>Medium</w:t>
            </w:r>
          </w:p>
        </w:tc>
        <w:tc>
          <w:tcPr>
            <w:tcW w:w="1114" w:type="dxa"/>
            <w:vAlign w:val="center"/>
            <w:hideMark/>
          </w:tcPr>
          <w:p w14:paraId="79A11D5D" w14:textId="77777777" w:rsidR="00A16C6C" w:rsidRPr="008D3C9B" w:rsidRDefault="00A16C6C" w:rsidP="00A16C6C">
            <w:pPr>
              <w:pStyle w:val="15Spacing"/>
              <w:rPr>
                <w:rFonts w:cs="Arial"/>
              </w:rPr>
            </w:pPr>
            <w:r w:rsidRPr="008D3C9B">
              <w:rPr>
                <w:rFonts w:cs="Arial"/>
              </w:rPr>
              <w:t>9</w:t>
            </w:r>
          </w:p>
        </w:tc>
        <w:tc>
          <w:tcPr>
            <w:tcW w:w="2642" w:type="dxa"/>
            <w:vAlign w:val="center"/>
            <w:hideMark/>
          </w:tcPr>
          <w:p w14:paraId="34F05FAA" w14:textId="77777777" w:rsidR="00A16C6C" w:rsidRPr="008D3C9B" w:rsidRDefault="00A16C6C" w:rsidP="00A16C6C">
            <w:pPr>
              <w:pStyle w:val="15Spacing"/>
              <w:rPr>
                <w:rFonts w:cs="Arial"/>
              </w:rPr>
            </w:pPr>
            <w:r w:rsidRPr="008D3C9B">
              <w:rPr>
                <w:rFonts w:cs="Arial"/>
              </w:rPr>
              <w:t>Build and test parts separately before combining them</w:t>
            </w:r>
          </w:p>
        </w:tc>
      </w:tr>
    </w:tbl>
    <w:p w14:paraId="3CFF1783" w14:textId="77777777" w:rsidR="00896C97" w:rsidRDefault="00896C97" w:rsidP="00896C97">
      <w:pPr>
        <w:pStyle w:val="Caption"/>
      </w:pPr>
      <w:bookmarkStart w:id="18" w:name="_Toc206439506"/>
    </w:p>
    <w:p w14:paraId="7E67E7D0" w14:textId="03C3FB9E" w:rsidR="00560C16" w:rsidRPr="008D3C9B" w:rsidRDefault="00896C97" w:rsidP="00896C97">
      <w:pPr>
        <w:pStyle w:val="Caption"/>
        <w:rPr>
          <w:rFonts w:cs="Arial"/>
        </w:rPr>
      </w:pPr>
      <w:bookmarkStart w:id="19" w:name="_Toc208148600"/>
      <w:r>
        <w:t xml:space="preserve">Table </w:t>
      </w:r>
      <w:fldSimple w:instr=" SEQ Table \* ARABIC ">
        <w:r w:rsidR="00BF42AB">
          <w:rPr>
            <w:noProof/>
          </w:rPr>
          <w:t>1</w:t>
        </w:r>
      </w:fldSimple>
      <w:r w:rsidRPr="00646D39">
        <w:t>: Risk Assessment</w:t>
      </w:r>
      <w:r>
        <w:t xml:space="preserve"> </w:t>
      </w:r>
      <w:r w:rsidR="007364B7" w:rsidRPr="008D3C9B">
        <w:rPr>
          <w:rFonts w:cs="Arial"/>
        </w:rPr>
        <w:t>Literature review</w:t>
      </w:r>
      <w:bookmarkEnd w:id="18"/>
      <w:bookmarkEnd w:id="19"/>
    </w:p>
    <w:p w14:paraId="5B323F73" w14:textId="77777777" w:rsidR="003F3442" w:rsidRDefault="003F3442" w:rsidP="009F1760">
      <w:pPr>
        <w:pStyle w:val="15Spacing"/>
        <w:rPr>
          <w:rFonts w:cs="Arial"/>
          <w:b/>
          <w:bCs/>
        </w:rPr>
      </w:pPr>
    </w:p>
    <w:p w14:paraId="328DED5F" w14:textId="3C723705" w:rsidR="00EC3E43" w:rsidRPr="003979C8" w:rsidRDefault="00EC3E43" w:rsidP="00EC3E43">
      <w:pPr>
        <w:pStyle w:val="Heading1"/>
        <w:jc w:val="center"/>
      </w:pPr>
      <w:bookmarkStart w:id="20" w:name="_Toc208141132"/>
      <w:r>
        <w:rPr>
          <w:rFonts w:cs="Arial"/>
        </w:rPr>
        <w:lastRenderedPageBreak/>
        <w:t>Literature Review</w:t>
      </w:r>
      <w:bookmarkEnd w:id="20"/>
    </w:p>
    <w:p w14:paraId="5CDCDC03" w14:textId="77777777" w:rsidR="00EC3E43" w:rsidRPr="008D3C9B" w:rsidRDefault="00EC3E43" w:rsidP="009F1760">
      <w:pPr>
        <w:pStyle w:val="15Spacing"/>
        <w:rPr>
          <w:rFonts w:cs="Arial"/>
          <w:b/>
          <w:bCs/>
        </w:rPr>
      </w:pPr>
    </w:p>
    <w:p w14:paraId="6898554A" w14:textId="7284FD9C" w:rsidR="00355A95" w:rsidRPr="00FE6A49" w:rsidRDefault="003F3442" w:rsidP="00355A95">
      <w:pPr>
        <w:pStyle w:val="Heading2"/>
        <w:rPr>
          <w:rFonts w:cs="Arial"/>
        </w:rPr>
      </w:pPr>
      <w:bookmarkStart w:id="21" w:name="_Toc206439507"/>
      <w:bookmarkStart w:id="22" w:name="_Toc208141133"/>
      <w:r w:rsidRPr="008D3C9B">
        <w:rPr>
          <w:rFonts w:cs="Arial"/>
        </w:rPr>
        <w:t>Overview of Chess Engines</w:t>
      </w:r>
      <w:bookmarkEnd w:id="21"/>
      <w:bookmarkEnd w:id="22"/>
    </w:p>
    <w:p w14:paraId="683FB1D6" w14:textId="07250087" w:rsidR="00166122" w:rsidRPr="008D3C9B" w:rsidRDefault="00166122" w:rsidP="00C0196A">
      <w:pPr>
        <w:pStyle w:val="15Spacing"/>
        <w:jc w:val="both"/>
        <w:rPr>
          <w:rFonts w:cs="Arial"/>
        </w:rPr>
      </w:pPr>
      <w:r w:rsidRPr="008D3C9B">
        <w:rPr>
          <w:rFonts w:cs="Arial"/>
        </w:rPr>
        <w:t xml:space="preserve">Before the emergence of machine learning-based systems like AlphaZero, </w:t>
      </w:r>
      <w:r w:rsidR="005B384C" w:rsidRPr="008D3C9B">
        <w:rPr>
          <w:rFonts w:cs="Arial"/>
        </w:rPr>
        <w:t>early engines relied on explicitly programmed rules and search strategies, enabling them to simulate strategic reasoning in the domain with a well-defined set of rules yet a vast combinatorial search space</w:t>
      </w:r>
      <w:r w:rsidRPr="008D3C9B">
        <w:rPr>
          <w:rFonts w:cs="Arial"/>
        </w:rPr>
        <w:t xml:space="preserve">. </w:t>
      </w:r>
    </w:p>
    <w:p w14:paraId="184BAF97" w14:textId="15CA261E" w:rsidR="006D7A20" w:rsidRPr="008D3C9B" w:rsidRDefault="001C5402" w:rsidP="00C0196A">
      <w:pPr>
        <w:pStyle w:val="15Spacing"/>
        <w:jc w:val="both"/>
        <w:rPr>
          <w:rFonts w:cs="Arial"/>
        </w:rPr>
      </w:pPr>
      <w:r w:rsidRPr="008D3C9B">
        <w:rPr>
          <w:rFonts w:cs="Arial"/>
        </w:rPr>
        <w:t xml:space="preserve">Claude Shannon’s landmark paper </w:t>
      </w:r>
      <w:r w:rsidR="00B55F31" w:rsidRPr="008D3C9B">
        <w:rPr>
          <w:rFonts w:cs="Arial"/>
        </w:rPr>
        <w:t>‘</w:t>
      </w:r>
      <w:r w:rsidRPr="008D3C9B">
        <w:rPr>
          <w:rFonts w:cs="Arial"/>
        </w:rPr>
        <w:t>Programming a Computer for Playing Chess</w:t>
      </w:r>
      <w:r w:rsidR="00B55F31" w:rsidRPr="008D3C9B">
        <w:rPr>
          <w:rFonts w:cs="Arial"/>
        </w:rPr>
        <w:t>’</w:t>
      </w:r>
      <w:r w:rsidRPr="008D3C9B">
        <w:rPr>
          <w:rFonts w:cs="Arial"/>
        </w:rPr>
        <w:t xml:space="preserve"> distinguished between Type A programs</w:t>
      </w:r>
      <w:r w:rsidR="008D2D45" w:rsidRPr="008D3C9B">
        <w:rPr>
          <w:rFonts w:cs="Arial"/>
        </w:rPr>
        <w:t>, that is, programs</w:t>
      </w:r>
      <w:r w:rsidRPr="008D3C9B">
        <w:rPr>
          <w:rFonts w:cs="Arial"/>
        </w:rPr>
        <w:t xml:space="preserve"> that searched every branch to a fixed depth and Type B programs</w:t>
      </w:r>
      <w:r w:rsidR="008D2D45" w:rsidRPr="008D3C9B">
        <w:rPr>
          <w:rFonts w:cs="Arial"/>
        </w:rPr>
        <w:t>,</w:t>
      </w:r>
      <w:r w:rsidRPr="008D3C9B">
        <w:rPr>
          <w:rFonts w:cs="Arial"/>
        </w:rPr>
        <w:t xml:space="preserve"> that examined only a handful of promising continuations</w:t>
      </w:r>
      <w:r w:rsidR="008D2D45" w:rsidRPr="008D3C9B">
        <w:rPr>
          <w:rFonts w:cs="Arial"/>
        </w:rPr>
        <w:t xml:space="preserve"> (reference). Type B programs</w:t>
      </w:r>
      <w:r w:rsidRPr="008D3C9B">
        <w:rPr>
          <w:rFonts w:cs="Arial"/>
        </w:rPr>
        <w:t xml:space="preserve"> evaluate each resulting position with a linear sum of named features such as material balance, mobility and king safety (Shannon 1950). </w:t>
      </w:r>
    </w:p>
    <w:p w14:paraId="6FBA5FD5" w14:textId="27A8DF31" w:rsidR="00D109C3" w:rsidRPr="008D3C9B" w:rsidRDefault="006C58E7" w:rsidP="00C0196A">
      <w:pPr>
        <w:pStyle w:val="Heading3"/>
        <w:jc w:val="both"/>
        <w:rPr>
          <w:rFonts w:cs="Arial"/>
        </w:rPr>
      </w:pPr>
      <w:bookmarkStart w:id="23" w:name="_Toc206439508"/>
      <w:bookmarkStart w:id="24" w:name="_Toc208141134"/>
      <w:r w:rsidRPr="008D3C9B">
        <w:rPr>
          <w:rFonts w:cs="Arial"/>
        </w:rPr>
        <w:t>Deep Blue</w:t>
      </w:r>
      <w:bookmarkEnd w:id="23"/>
      <w:bookmarkEnd w:id="24"/>
    </w:p>
    <w:p w14:paraId="1BD1A5EE" w14:textId="09F39D3E" w:rsidR="009551A0" w:rsidRPr="008D3C9B" w:rsidRDefault="00EB25D6" w:rsidP="009551A0">
      <w:pPr>
        <w:pStyle w:val="15Spacing"/>
        <w:rPr>
          <w:rFonts w:cs="Arial"/>
        </w:rPr>
      </w:pPr>
      <w:r w:rsidRPr="00EB25D6">
        <w:rPr>
          <w:rFonts w:cs="Arial"/>
        </w:rPr>
        <w:t>IBM's Deep Blue (1997) exemplified transparent chess AI through explicit feature engineering. Its evaluation function comprised 8,000 symbolic features</w:t>
      </w:r>
      <w:r>
        <w:rPr>
          <w:rFonts w:cs="Arial"/>
        </w:rPr>
        <w:t xml:space="preserve"> </w:t>
      </w:r>
      <w:r w:rsidRPr="00EB25D6">
        <w:rPr>
          <w:rFonts w:cs="Arial"/>
        </w:rPr>
        <w:t>from basic material values (queen = 9 pawns, rook = 5 pawns) to complex positional assessments like king safety and pawn structure. Each feature was stored in hardware registers with interpretable coefficients, enabling complete decision traceability. Analysts could examine any position and receive explicit explanations: "+0.50 rook on open file, -0.30 doubled pawns, +0.15 bishop pair advantage." This transparency contrasts sharply with modern neural approaches where decision logic remains distributed and opaque (Campbell et al., 2002).</w:t>
      </w:r>
      <w:r>
        <w:rPr>
          <w:rFonts w:cs="Arial"/>
        </w:rPr>
        <w:t xml:space="preserve"> </w:t>
      </w:r>
      <w:r w:rsidR="009551A0" w:rsidRPr="008D3C9B">
        <w:rPr>
          <w:rFonts w:cs="Arial"/>
        </w:rPr>
        <w:t>This hybrid design exploited the speed of dedicated hardware while retaining some of the flexibility of software, but the hardware component’s fixed nature meant that performance improvements depended on engineering changes rather than adaptive learning</w:t>
      </w:r>
      <w:r>
        <w:rPr>
          <w:rFonts w:cs="Arial"/>
        </w:rPr>
        <w:t>.</w:t>
      </w:r>
    </w:p>
    <w:p w14:paraId="4D2158E1" w14:textId="31394198" w:rsidR="00DF1030" w:rsidRPr="008D3C9B" w:rsidRDefault="00DF1030" w:rsidP="009551A0">
      <w:pPr>
        <w:pStyle w:val="15Spacing"/>
        <w:rPr>
          <w:rFonts w:cs="Arial"/>
        </w:rPr>
      </w:pPr>
      <w:r w:rsidRPr="008D3C9B">
        <w:rPr>
          <w:rFonts w:cs="Arial"/>
          <w:noProof/>
        </w:rPr>
        <w:drawing>
          <wp:inline distT="0" distB="0" distL="0" distR="0" wp14:anchorId="7C963E3E" wp14:editId="112D58CA">
            <wp:extent cx="6120130" cy="2334260"/>
            <wp:effectExtent l="0" t="0" r="0" b="8890"/>
            <wp:docPr id="877336840" name="Picture 3" descr="A diagram of a computer hardw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36840" name="Picture 3" descr="A diagram of a computer hardwar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120130" cy="2334260"/>
                    </a:xfrm>
                    <a:prstGeom prst="rect">
                      <a:avLst/>
                    </a:prstGeom>
                  </pic:spPr>
                </pic:pic>
              </a:graphicData>
            </a:graphic>
          </wp:inline>
        </w:drawing>
      </w:r>
    </w:p>
    <w:p w14:paraId="096F9077" w14:textId="36967098" w:rsidR="00F67DF5" w:rsidRPr="00071B7E" w:rsidRDefault="00F67DF5" w:rsidP="00F67DF5">
      <w:pPr>
        <w:pStyle w:val="Caption"/>
        <w:rPr>
          <w:b w:val="0"/>
          <w:bCs w:val="0"/>
          <w:i/>
          <w:iCs/>
        </w:rPr>
      </w:pPr>
      <w:bookmarkStart w:id="25" w:name="_Toc208130731"/>
      <w:r w:rsidRPr="00F67DF5">
        <w:rPr>
          <w:i/>
          <w:iCs/>
        </w:rPr>
        <w:t xml:space="preserve">Figure </w:t>
      </w:r>
      <w:r w:rsidRPr="00F67DF5">
        <w:rPr>
          <w:i/>
          <w:iCs/>
        </w:rPr>
        <w:fldChar w:fldCharType="begin"/>
      </w:r>
      <w:r w:rsidRPr="00F67DF5">
        <w:rPr>
          <w:i/>
          <w:iCs/>
        </w:rPr>
        <w:instrText xml:space="preserve"> SEQ Figure \* ARABIC </w:instrText>
      </w:r>
      <w:r w:rsidRPr="00F67DF5">
        <w:rPr>
          <w:i/>
          <w:iCs/>
        </w:rPr>
        <w:fldChar w:fldCharType="separate"/>
      </w:r>
      <w:r w:rsidR="009D4A33">
        <w:rPr>
          <w:i/>
          <w:iCs/>
          <w:noProof/>
        </w:rPr>
        <w:t>1</w:t>
      </w:r>
      <w:r w:rsidRPr="00F67DF5">
        <w:rPr>
          <w:i/>
          <w:iCs/>
        </w:rPr>
        <w:fldChar w:fldCharType="end"/>
      </w:r>
      <w:r w:rsidRPr="00F67DF5">
        <w:rPr>
          <w:i/>
          <w:iCs/>
          <w:noProof/>
        </w:rPr>
        <w:t xml:space="preserve">: </w:t>
      </w:r>
      <w:r w:rsidRPr="00071B7E">
        <w:rPr>
          <w:b w:val="0"/>
          <w:bCs w:val="0"/>
          <w:i/>
          <w:iCs/>
          <w:noProof/>
        </w:rPr>
        <w:t>Architecture of the IBM Deep Blue Supercomputer (Campbell et al. 2002)</w:t>
      </w:r>
      <w:bookmarkEnd w:id="25"/>
    </w:p>
    <w:p w14:paraId="1BF8BA34" w14:textId="77777777" w:rsidR="009551A0" w:rsidRPr="008D3C9B" w:rsidRDefault="009551A0" w:rsidP="001C5402">
      <w:pPr>
        <w:pStyle w:val="15Spacing"/>
        <w:rPr>
          <w:rFonts w:cs="Arial"/>
        </w:rPr>
      </w:pPr>
    </w:p>
    <w:p w14:paraId="6D4A813E" w14:textId="7B8EA52C" w:rsidR="0070649C" w:rsidRPr="008D3C9B" w:rsidRDefault="0070649C" w:rsidP="0070649C">
      <w:pPr>
        <w:pStyle w:val="Heading3"/>
        <w:rPr>
          <w:rFonts w:cs="Arial"/>
        </w:rPr>
      </w:pPr>
      <w:bookmarkStart w:id="26" w:name="_Toc206439509"/>
      <w:bookmarkStart w:id="27" w:name="_Toc208141135"/>
      <w:r w:rsidRPr="008D3C9B">
        <w:rPr>
          <w:rFonts w:cs="Arial"/>
        </w:rPr>
        <w:lastRenderedPageBreak/>
        <w:t>Stockfish</w:t>
      </w:r>
      <w:bookmarkEnd w:id="26"/>
      <w:bookmarkEnd w:id="27"/>
    </w:p>
    <w:p w14:paraId="08A9A89F" w14:textId="4F3E279C" w:rsidR="00EB25D6" w:rsidRPr="008D3C9B" w:rsidRDefault="00EB25D6" w:rsidP="00EB25D6">
      <w:pPr>
        <w:pStyle w:val="15Spacing"/>
        <w:jc w:val="both"/>
        <w:rPr>
          <w:rFonts w:cs="Arial"/>
        </w:rPr>
      </w:pPr>
      <w:r w:rsidRPr="00EB25D6">
        <w:rPr>
          <w:rFonts w:cs="Arial"/>
        </w:rPr>
        <w:t>Stockfish represents a hybrid interpretability approach in chess AI evolution. Traditional Stockfish relied on handcrafted evaluation functions with explicit parameters for material, mobility, king safety, and pawn structure</w:t>
      </w:r>
      <w:r>
        <w:rPr>
          <w:rFonts w:cs="Arial"/>
        </w:rPr>
        <w:t xml:space="preserve"> </w:t>
      </w:r>
      <w:r w:rsidRPr="00EB25D6">
        <w:rPr>
          <w:rFonts w:cs="Arial"/>
        </w:rPr>
        <w:t xml:space="preserve">all expressed in interpretable "centipawn" units (1/100th of a pawn's value). </w:t>
      </w:r>
      <w:r>
        <w:rPr>
          <w:rFonts w:cs="Arial"/>
        </w:rPr>
        <w:t xml:space="preserve">It also </w:t>
      </w:r>
      <w:r w:rsidRPr="008D3C9B">
        <w:rPr>
          <w:rFonts w:cs="Arial"/>
        </w:rPr>
        <w:t>combines alpha–beta–pruned minimax search with move ordering, quiescence search, and opening/endgame databases, offering transparent but computationally intensive decision-making</w:t>
      </w:r>
      <w:r>
        <w:rPr>
          <w:rFonts w:cs="Arial"/>
        </w:rPr>
        <w:t xml:space="preserve"> process</w:t>
      </w:r>
      <w:r w:rsidRPr="008D3C9B">
        <w:rPr>
          <w:rFonts w:cs="Arial"/>
        </w:rPr>
        <w:t>. (</w:t>
      </w:r>
      <w:proofErr w:type="spellStart"/>
      <w:r w:rsidRPr="008D3C9B">
        <w:rPr>
          <w:rFonts w:cs="Arial"/>
        </w:rPr>
        <w:t>Grünke</w:t>
      </w:r>
      <w:proofErr w:type="spellEnd"/>
      <w:r w:rsidRPr="008D3C9B">
        <w:rPr>
          <w:rFonts w:cs="Arial"/>
        </w:rPr>
        <w:t>, 2019).</w:t>
      </w:r>
    </w:p>
    <w:p w14:paraId="144FFBB1" w14:textId="1AA14B7B" w:rsidR="00E952F7" w:rsidRPr="008D3C9B" w:rsidRDefault="00EB25D6" w:rsidP="00C0196A">
      <w:pPr>
        <w:pStyle w:val="15Spacing"/>
        <w:jc w:val="both"/>
        <w:rPr>
          <w:rFonts w:cs="Arial"/>
        </w:rPr>
      </w:pPr>
      <w:r w:rsidRPr="00EB25D6">
        <w:rPr>
          <w:rFonts w:cs="Arial"/>
        </w:rPr>
        <w:t xml:space="preserve">Since 2020, Stockfish integrates NNUE (Efficiently Updatable Neural Networks), introducing neural pattern recognition while maintaining chess-concept structure rather than raw pixel processing. NNUE preserves partial transparency through king-relative piece encodings and pawn-unit outputs, representing a compromise between classical interpretability and neural power (Panchal et al., 2021). </w:t>
      </w:r>
    </w:p>
    <w:p w14:paraId="3E75D478" w14:textId="2DC1EA53" w:rsidR="00D77DE2" w:rsidRPr="008D3C9B" w:rsidRDefault="00D77DE2" w:rsidP="00E952F7">
      <w:pPr>
        <w:pStyle w:val="15Spacing"/>
        <w:rPr>
          <w:rFonts w:cs="Arial"/>
        </w:rPr>
      </w:pPr>
      <w:r w:rsidRPr="008D3C9B">
        <w:rPr>
          <w:rFonts w:cs="Arial"/>
          <w:noProof/>
        </w:rPr>
        <w:drawing>
          <wp:inline distT="0" distB="0" distL="0" distR="0" wp14:anchorId="03473465" wp14:editId="2A49449D">
            <wp:extent cx="6120130" cy="4297680"/>
            <wp:effectExtent l="0" t="0" r="0" b="7620"/>
            <wp:docPr id="92303359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3591"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4297680"/>
                    </a:xfrm>
                    <a:prstGeom prst="rect">
                      <a:avLst/>
                    </a:prstGeom>
                  </pic:spPr>
                </pic:pic>
              </a:graphicData>
            </a:graphic>
          </wp:inline>
        </w:drawing>
      </w:r>
    </w:p>
    <w:p w14:paraId="4FA90097" w14:textId="7456C40B" w:rsidR="00E952F7" w:rsidRPr="00071B7E" w:rsidRDefault="00F67DF5" w:rsidP="00F67DF5">
      <w:pPr>
        <w:pStyle w:val="Caption"/>
        <w:rPr>
          <w:rFonts w:cs="Arial"/>
          <w:b w:val="0"/>
          <w:bCs w:val="0"/>
          <w:i/>
          <w:iCs/>
        </w:rPr>
      </w:pPr>
      <w:bookmarkStart w:id="28" w:name="_Toc208130732"/>
      <w:r w:rsidRPr="00896C97">
        <w:rPr>
          <w:i/>
          <w:iCs/>
        </w:rPr>
        <w:t xml:space="preserve">Figure </w:t>
      </w:r>
      <w:r w:rsidRPr="00896C97">
        <w:rPr>
          <w:i/>
          <w:iCs/>
        </w:rPr>
        <w:fldChar w:fldCharType="begin"/>
      </w:r>
      <w:r w:rsidRPr="00896C97">
        <w:rPr>
          <w:i/>
          <w:iCs/>
        </w:rPr>
        <w:instrText xml:space="preserve"> SEQ Figure \* ARABIC </w:instrText>
      </w:r>
      <w:r w:rsidRPr="00896C97">
        <w:rPr>
          <w:i/>
          <w:iCs/>
        </w:rPr>
        <w:fldChar w:fldCharType="separate"/>
      </w:r>
      <w:r w:rsidR="009D4A33">
        <w:rPr>
          <w:i/>
          <w:iCs/>
          <w:noProof/>
        </w:rPr>
        <w:t>2</w:t>
      </w:r>
      <w:r w:rsidRPr="00896C97">
        <w:rPr>
          <w:i/>
          <w:iCs/>
        </w:rPr>
        <w:fldChar w:fldCharType="end"/>
      </w:r>
      <w:r w:rsidRPr="00896C97">
        <w:rPr>
          <w:i/>
          <w:iCs/>
        </w:rPr>
        <w:t xml:space="preserve">: </w:t>
      </w:r>
      <w:proofErr w:type="spellStart"/>
      <w:r w:rsidRPr="00071B7E">
        <w:rPr>
          <w:b w:val="0"/>
          <w:bCs w:val="0"/>
          <w:i/>
          <w:iCs/>
        </w:rPr>
        <w:t>Halfkp</w:t>
      </w:r>
      <w:proofErr w:type="spellEnd"/>
      <w:r w:rsidRPr="00071B7E">
        <w:rPr>
          <w:b w:val="0"/>
          <w:bCs w:val="0"/>
          <w:i/>
          <w:iCs/>
        </w:rPr>
        <w:t xml:space="preserve"> NNUE Architecture from GitHub (</w:t>
      </w:r>
      <w:r w:rsidRPr="00071B7E">
        <w:rPr>
          <w:b w:val="0"/>
          <w:bCs w:val="0"/>
          <w:i/>
          <w:iCs/>
          <w:color w:val="4472C4" w:themeColor="accent1"/>
        </w:rPr>
        <w:t>https://github.com/HalfKP/NNUE</w:t>
      </w:r>
      <w:r w:rsidRPr="00071B7E">
        <w:rPr>
          <w:b w:val="0"/>
          <w:bCs w:val="0"/>
          <w:i/>
          <w:iCs/>
        </w:rPr>
        <w:t>)</w:t>
      </w:r>
      <w:bookmarkEnd w:id="28"/>
    </w:p>
    <w:p w14:paraId="34F205BB" w14:textId="6A048ABE" w:rsidR="0070649C" w:rsidRPr="008D3C9B" w:rsidRDefault="0070649C" w:rsidP="0070649C">
      <w:pPr>
        <w:pStyle w:val="Heading3"/>
        <w:rPr>
          <w:rFonts w:cs="Arial"/>
        </w:rPr>
      </w:pPr>
      <w:bookmarkStart w:id="29" w:name="_Toc206439510"/>
      <w:bookmarkStart w:id="30" w:name="_Toc208141136"/>
      <w:r w:rsidRPr="008D3C9B">
        <w:rPr>
          <w:rFonts w:cs="Arial"/>
        </w:rPr>
        <w:t>AlphaZero</w:t>
      </w:r>
      <w:bookmarkEnd w:id="29"/>
      <w:bookmarkEnd w:id="30"/>
    </w:p>
    <w:p w14:paraId="2857D473" w14:textId="4F45911F" w:rsidR="00DF2634" w:rsidRDefault="00DF2634" w:rsidP="00734F7E">
      <w:pPr>
        <w:pStyle w:val="15Spacing"/>
        <w:rPr>
          <w:rFonts w:cs="Arial"/>
        </w:rPr>
      </w:pPr>
      <w:r w:rsidRPr="00DF2634">
        <w:rPr>
          <w:rFonts w:cs="Arial"/>
        </w:rPr>
        <w:t xml:space="preserve">AlphaZero marked a paradigm shift toward complete neural opacity in chess AI. Its deep </w:t>
      </w:r>
      <w:proofErr w:type="spellStart"/>
      <w:r w:rsidRPr="00DF2634">
        <w:rPr>
          <w:rFonts w:cs="Arial"/>
        </w:rPr>
        <w:t>ResNet</w:t>
      </w:r>
      <w:proofErr w:type="spellEnd"/>
      <w:r w:rsidRPr="00DF2634">
        <w:rPr>
          <w:rFonts w:cs="Arial"/>
        </w:rPr>
        <w:t xml:space="preserve"> architecture processes 8×8 board representations through 20 residual blocks, trained entirely via reinforcement learning from self-play without human chess knowledge. The system learns both a policy network (move selection probabilities) and value network (position evaluation) simultaneously. Unlike Deep Blue's traceable feature weights, AlphaZero's chess knowledge exists </w:t>
      </w:r>
      <w:r w:rsidRPr="00DF2634">
        <w:rPr>
          <w:rFonts w:cs="Arial"/>
        </w:rPr>
        <w:lastRenderedPageBreak/>
        <w:t>as learned patterns across millions of parameters, creating the "black box" problem that motivates modern interpretability research</w:t>
      </w:r>
      <w:r>
        <w:rPr>
          <w:rFonts w:cs="Arial"/>
        </w:rPr>
        <w:t xml:space="preserve"> </w:t>
      </w:r>
      <w:r w:rsidRPr="00DF2634">
        <w:rPr>
          <w:rFonts w:cs="Arial"/>
        </w:rPr>
        <w:t>(Silver et al., 2018).</w:t>
      </w:r>
    </w:p>
    <w:p w14:paraId="0DF794D1" w14:textId="666AC015" w:rsidR="00524AFF" w:rsidRPr="008D3C9B" w:rsidRDefault="00524AFF" w:rsidP="00734F7E">
      <w:pPr>
        <w:pStyle w:val="15Spacing"/>
        <w:rPr>
          <w:rFonts w:cs="Arial"/>
        </w:rPr>
      </w:pPr>
      <w:r w:rsidRPr="008D3C9B">
        <w:rPr>
          <w:rFonts w:cs="Arial"/>
          <w:noProof/>
        </w:rPr>
        <w:drawing>
          <wp:inline distT="0" distB="0" distL="0" distR="0" wp14:anchorId="6F8433B3" wp14:editId="7579AC60">
            <wp:extent cx="6120130" cy="2449195"/>
            <wp:effectExtent l="0" t="0" r="0" b="8255"/>
            <wp:docPr id="1906846572" name="Picture 3" descr="Pipeline for AlphaZero Reinforcement Pipeline. &#10;Player Pool  -&gt; Training and Update of weights &lt;--&gt; Collecting information from self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46572" name="Picture 3" descr="Pipeline for AlphaZero Reinforcement Pipeline. &#10;Player Pool  -&gt; Training and Update of weights &lt;--&gt; Collecting information from selfplay"/>
                    <pic:cNvPicPr/>
                  </pic:nvPicPr>
                  <pic:blipFill>
                    <a:blip r:embed="rId19">
                      <a:extLst>
                        <a:ext uri="{28A0092B-C50C-407E-A947-70E740481C1C}">
                          <a14:useLocalDpi xmlns:a14="http://schemas.microsoft.com/office/drawing/2010/main" val="0"/>
                        </a:ext>
                      </a:extLst>
                    </a:blip>
                    <a:stretch>
                      <a:fillRect/>
                    </a:stretch>
                  </pic:blipFill>
                  <pic:spPr>
                    <a:xfrm>
                      <a:off x="0" y="0"/>
                      <a:ext cx="6120130" cy="2449195"/>
                    </a:xfrm>
                    <a:prstGeom prst="rect">
                      <a:avLst/>
                    </a:prstGeom>
                  </pic:spPr>
                </pic:pic>
              </a:graphicData>
            </a:graphic>
          </wp:inline>
        </w:drawing>
      </w:r>
    </w:p>
    <w:p w14:paraId="6608DFCC" w14:textId="2AE64E92" w:rsidR="004F51D3" w:rsidRPr="00896C97" w:rsidRDefault="00896C97" w:rsidP="00896C97">
      <w:pPr>
        <w:pStyle w:val="Caption"/>
        <w:rPr>
          <w:rFonts w:cs="Arial"/>
          <w:i/>
          <w:iCs/>
        </w:rPr>
      </w:pPr>
      <w:bookmarkStart w:id="31" w:name="_Toc208130733"/>
      <w:r w:rsidRPr="00896C97">
        <w:rPr>
          <w:i/>
          <w:iCs/>
        </w:rPr>
        <w:t xml:space="preserve">Figure </w:t>
      </w:r>
      <w:r w:rsidRPr="00896C97">
        <w:rPr>
          <w:i/>
          <w:iCs/>
        </w:rPr>
        <w:fldChar w:fldCharType="begin"/>
      </w:r>
      <w:r w:rsidRPr="00896C97">
        <w:rPr>
          <w:i/>
          <w:iCs/>
        </w:rPr>
        <w:instrText xml:space="preserve"> SEQ Figure \* ARABIC </w:instrText>
      </w:r>
      <w:r w:rsidRPr="00896C97">
        <w:rPr>
          <w:i/>
          <w:iCs/>
        </w:rPr>
        <w:fldChar w:fldCharType="separate"/>
      </w:r>
      <w:r w:rsidR="009D4A33">
        <w:rPr>
          <w:i/>
          <w:iCs/>
          <w:noProof/>
        </w:rPr>
        <w:t>3</w:t>
      </w:r>
      <w:r w:rsidRPr="00896C97">
        <w:rPr>
          <w:i/>
          <w:iCs/>
        </w:rPr>
        <w:fldChar w:fldCharType="end"/>
      </w:r>
      <w:r w:rsidRPr="00896C97">
        <w:rPr>
          <w:i/>
          <w:iCs/>
        </w:rPr>
        <w:t xml:space="preserve">: </w:t>
      </w:r>
      <w:proofErr w:type="spellStart"/>
      <w:r w:rsidRPr="00896C97">
        <w:rPr>
          <w:i/>
          <w:iCs/>
        </w:rPr>
        <w:t>AlphaZeros</w:t>
      </w:r>
      <w:proofErr w:type="spellEnd"/>
      <w:r w:rsidRPr="00896C97">
        <w:rPr>
          <w:i/>
          <w:iCs/>
        </w:rPr>
        <w:t xml:space="preserve"> Reinforcement Pipeline (Gao &amp; Wu, 2021)</w:t>
      </w:r>
      <w:bookmarkEnd w:id="31"/>
    </w:p>
    <w:p w14:paraId="55FE0982" w14:textId="77777777" w:rsidR="00524AFF" w:rsidRPr="008D3C9B" w:rsidRDefault="00524AFF" w:rsidP="00734F7E">
      <w:pPr>
        <w:pStyle w:val="15Spacing"/>
        <w:rPr>
          <w:rFonts w:cs="Arial"/>
        </w:rPr>
      </w:pPr>
    </w:p>
    <w:p w14:paraId="754ED8D1" w14:textId="1986B225" w:rsidR="00C34228" w:rsidRPr="008D3C9B" w:rsidRDefault="00734F7E" w:rsidP="00C0196A">
      <w:pPr>
        <w:pStyle w:val="15Spacing"/>
        <w:jc w:val="both"/>
        <w:rPr>
          <w:rFonts w:cs="Arial"/>
        </w:rPr>
      </w:pPr>
      <w:r w:rsidRPr="008D3C9B">
        <w:rPr>
          <w:rFonts w:cs="Arial"/>
        </w:rPr>
        <w:t>In benchmark matches under equal time controls, AlphaZero convincingly defeated Stockfish, winning 155 games to 6 with the remainder drawn, and demonstrated robustness across a wide range of opening positions without relying on an opening book</w:t>
      </w:r>
      <w:r w:rsidR="00524AFF" w:rsidRPr="008D3C9B">
        <w:rPr>
          <w:rFonts w:cs="Arial"/>
        </w:rPr>
        <w:t xml:space="preserve"> </w:t>
      </w:r>
      <w:r w:rsidR="00091012" w:rsidRPr="008D3C9B">
        <w:rPr>
          <w:rFonts w:cs="Arial"/>
        </w:rPr>
        <w:t>(Silver, 2018)</w:t>
      </w:r>
    </w:p>
    <w:p w14:paraId="7DF41DC5" w14:textId="74E44C45" w:rsidR="00FB02C0" w:rsidRDefault="00E215D8" w:rsidP="00C0196A">
      <w:pPr>
        <w:pStyle w:val="15Spacing"/>
        <w:jc w:val="both"/>
        <w:rPr>
          <w:rFonts w:cs="Arial"/>
        </w:rPr>
      </w:pPr>
      <w:r w:rsidRPr="008D3C9B">
        <w:rPr>
          <w:rFonts w:cs="Arial"/>
          <w:noProof/>
        </w:rPr>
        <w:drawing>
          <wp:inline distT="0" distB="0" distL="0" distR="0" wp14:anchorId="1C9B9441" wp14:editId="1C1C2C8B">
            <wp:extent cx="5501640" cy="1767840"/>
            <wp:effectExtent l="0" t="0" r="3810" b="3810"/>
            <wp:docPr id="1561158384" name="Picture 3" descr="Resulting Elo after training AlphaZero for 700,000 steps in comparison to other engines. (Silver, 2018)&#10;&#10;accross Chess Shogi and GO&#10;Elo for chess 3000 plus For shogi 4000 plus and for go 5000 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58384" name="Picture 3" descr="Resulting Elo after training AlphaZero for 700,000 steps in comparison to other engines. (Silver, 2018)&#10;&#10;accross Chess Shogi and GO&#10;Elo for chess 3000 plus For shogi 4000 plus and for go 5000 peak"/>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420" r="5685" b="72"/>
                    <a:stretch>
                      <a:fillRect/>
                    </a:stretch>
                  </pic:blipFill>
                  <pic:spPr bwMode="auto">
                    <a:xfrm>
                      <a:off x="0" y="0"/>
                      <a:ext cx="5501640" cy="1767840"/>
                    </a:xfrm>
                    <a:prstGeom prst="rect">
                      <a:avLst/>
                    </a:prstGeom>
                    <a:noFill/>
                    <a:ln>
                      <a:noFill/>
                    </a:ln>
                    <a:extLst>
                      <a:ext uri="{53640926-AAD7-44D8-BBD7-CCE9431645EC}">
                        <a14:shadowObscured xmlns:a14="http://schemas.microsoft.com/office/drawing/2010/main"/>
                      </a:ext>
                    </a:extLst>
                  </pic:spPr>
                </pic:pic>
              </a:graphicData>
            </a:graphic>
          </wp:inline>
        </w:drawing>
      </w:r>
    </w:p>
    <w:p w14:paraId="13D15685" w14:textId="764F87C0" w:rsidR="00896C97" w:rsidRPr="00896C97" w:rsidRDefault="00896C97" w:rsidP="00896C97">
      <w:pPr>
        <w:pStyle w:val="Caption"/>
        <w:rPr>
          <w:ins w:id="32" w:author="Kevin Ocansey (s5631590)" w:date="2025-08-11T00:33:00Z" w16du:dateUtc="2025-08-10T23:33:00Z"/>
          <w:rFonts w:cs="Arial"/>
          <w:i/>
          <w:iCs/>
        </w:rPr>
      </w:pPr>
      <w:bookmarkStart w:id="33" w:name="_Toc208130734"/>
      <w:r w:rsidRPr="00896C97">
        <w:rPr>
          <w:i/>
          <w:iCs/>
        </w:rPr>
        <w:t xml:space="preserve">Figure </w:t>
      </w:r>
      <w:r w:rsidRPr="00896C97">
        <w:rPr>
          <w:i/>
          <w:iCs/>
        </w:rPr>
        <w:fldChar w:fldCharType="begin"/>
      </w:r>
      <w:r w:rsidRPr="00896C97">
        <w:rPr>
          <w:i/>
          <w:iCs/>
        </w:rPr>
        <w:instrText xml:space="preserve"> SEQ Figure \* ARABIC </w:instrText>
      </w:r>
      <w:r w:rsidRPr="00896C97">
        <w:rPr>
          <w:i/>
          <w:iCs/>
        </w:rPr>
        <w:fldChar w:fldCharType="separate"/>
      </w:r>
      <w:r w:rsidR="009D4A33">
        <w:rPr>
          <w:i/>
          <w:iCs/>
          <w:noProof/>
        </w:rPr>
        <w:t>4</w:t>
      </w:r>
      <w:r w:rsidRPr="00896C97">
        <w:rPr>
          <w:i/>
          <w:iCs/>
        </w:rPr>
        <w:fldChar w:fldCharType="end"/>
      </w:r>
      <w:r w:rsidRPr="00896C97">
        <w:rPr>
          <w:i/>
          <w:iCs/>
        </w:rPr>
        <w:t xml:space="preserve">: </w:t>
      </w:r>
      <w:r w:rsidRPr="00071B7E">
        <w:rPr>
          <w:b w:val="0"/>
          <w:bCs w:val="0"/>
          <w:i/>
          <w:iCs/>
        </w:rPr>
        <w:t>Resulting Elo after training AlphaZero for 700,000 steps in comparison to other engines. (Silver, 2018)</w:t>
      </w:r>
      <w:bookmarkEnd w:id="33"/>
    </w:p>
    <w:p w14:paraId="03DFEE49" w14:textId="6450CE6A" w:rsidR="002F4E4A" w:rsidRPr="008D3C9B" w:rsidRDefault="00D62B7A" w:rsidP="00C0196A">
      <w:pPr>
        <w:pStyle w:val="Heading2"/>
        <w:jc w:val="both"/>
        <w:rPr>
          <w:rFonts w:cs="Arial"/>
        </w:rPr>
      </w:pPr>
      <w:bookmarkStart w:id="34" w:name="_Toc206439511"/>
      <w:bookmarkStart w:id="35" w:name="_Toc208141137"/>
      <w:r w:rsidRPr="008D3C9B">
        <w:rPr>
          <w:rFonts w:cs="Arial"/>
        </w:rPr>
        <w:t>Search Tree</w:t>
      </w:r>
      <w:r w:rsidR="00604B29" w:rsidRPr="008D3C9B">
        <w:rPr>
          <w:rFonts w:cs="Arial"/>
        </w:rPr>
        <w:t>s</w:t>
      </w:r>
      <w:r w:rsidR="00355A95" w:rsidRPr="008D3C9B">
        <w:rPr>
          <w:rFonts w:cs="Arial"/>
        </w:rPr>
        <w:t xml:space="preserve"> &amp;</w:t>
      </w:r>
      <w:r w:rsidRPr="008D3C9B">
        <w:rPr>
          <w:rFonts w:cs="Arial"/>
        </w:rPr>
        <w:t xml:space="preserve"> Algorithms</w:t>
      </w:r>
      <w:bookmarkEnd w:id="34"/>
      <w:bookmarkEnd w:id="35"/>
    </w:p>
    <w:p w14:paraId="6ABCDE74" w14:textId="79AD2BC0" w:rsidR="001A04D5" w:rsidRPr="001958A6" w:rsidRDefault="001958A6" w:rsidP="00C0196A">
      <w:pPr>
        <w:pStyle w:val="15Spacing"/>
        <w:jc w:val="both"/>
        <w:rPr>
          <w:rFonts w:cs="Arial"/>
        </w:rPr>
      </w:pPr>
      <w:r>
        <w:rPr>
          <w:rFonts w:cs="Arial"/>
        </w:rPr>
        <w:t>Engines like</w:t>
      </w:r>
      <w:r w:rsidRPr="001958A6">
        <w:rPr>
          <w:rFonts w:cs="Arial"/>
        </w:rPr>
        <w:t xml:space="preserve"> </w:t>
      </w:r>
      <w:r>
        <w:rPr>
          <w:rFonts w:cs="Arial"/>
        </w:rPr>
        <w:t>Stockfish and Deep Blue</w:t>
      </w:r>
      <w:r w:rsidRPr="001958A6">
        <w:rPr>
          <w:rFonts w:cs="Arial"/>
        </w:rPr>
        <w:t xml:space="preserve"> relied on minimax search with alpha-beta pruning to explore game trees efficiently. These algorithms assumed optimal play from both sides and used handcrafted evaluation functions to score terminal positions. While computationally intensive, this approach provided complete algorithmic transparency</w:t>
      </w:r>
      <w:r>
        <w:rPr>
          <w:rFonts w:cs="Arial"/>
        </w:rPr>
        <w:t xml:space="preserve">, </w:t>
      </w:r>
      <w:r w:rsidRPr="001958A6">
        <w:rPr>
          <w:rFonts w:cs="Arial"/>
        </w:rPr>
        <w:t>every decision could be traced through the search tree (Nair et al., 2025).</w:t>
      </w:r>
    </w:p>
    <w:p w14:paraId="2700CBE1" w14:textId="04411085" w:rsidR="001A04D5" w:rsidRPr="008D3C9B" w:rsidRDefault="001A04D5" w:rsidP="00C0196A">
      <w:pPr>
        <w:pStyle w:val="Heading2"/>
        <w:jc w:val="both"/>
        <w:rPr>
          <w:rFonts w:cs="Arial"/>
        </w:rPr>
      </w:pPr>
      <w:bookmarkStart w:id="36" w:name="_Toc206439512"/>
      <w:bookmarkStart w:id="37" w:name="_Toc208141138"/>
      <w:r w:rsidRPr="008D3C9B">
        <w:rPr>
          <w:rFonts w:cs="Arial"/>
        </w:rPr>
        <w:t xml:space="preserve">CNN Based Chess </w:t>
      </w:r>
      <w:r w:rsidR="00781910" w:rsidRPr="008D3C9B">
        <w:rPr>
          <w:rFonts w:cs="Arial"/>
        </w:rPr>
        <w:t>Engine</w:t>
      </w:r>
      <w:r w:rsidR="00CD65A3" w:rsidRPr="008D3C9B">
        <w:rPr>
          <w:rFonts w:cs="Arial"/>
        </w:rPr>
        <w:t>s</w:t>
      </w:r>
      <w:r w:rsidRPr="008D3C9B">
        <w:rPr>
          <w:rFonts w:cs="Arial"/>
        </w:rPr>
        <w:t>.</w:t>
      </w:r>
      <w:bookmarkEnd w:id="36"/>
      <w:bookmarkEnd w:id="37"/>
    </w:p>
    <w:p w14:paraId="7CB96E92" w14:textId="1210AFE9" w:rsidR="00917BFA" w:rsidRPr="00917BFA" w:rsidRDefault="00917BFA" w:rsidP="00917BFA">
      <w:pPr>
        <w:pStyle w:val="Heading3"/>
        <w:jc w:val="both"/>
        <w:rPr>
          <w:rFonts w:cs="Arial"/>
          <w:bCs/>
        </w:rPr>
      </w:pPr>
      <w:bookmarkStart w:id="38" w:name="_Toc206439513"/>
      <w:bookmarkStart w:id="39" w:name="_Toc208141139"/>
      <w:r>
        <w:rPr>
          <w:rFonts w:cs="Arial"/>
          <w:bCs/>
        </w:rPr>
        <w:t xml:space="preserve">Artificial Neural Networks vs </w:t>
      </w:r>
      <w:r w:rsidR="00EF448C" w:rsidRPr="008D3C9B">
        <w:rPr>
          <w:rFonts w:cs="Arial"/>
          <w:bCs/>
        </w:rPr>
        <w:t>Convolutional Neural Networks (CNNs)</w:t>
      </w:r>
      <w:bookmarkEnd w:id="38"/>
      <w:bookmarkEnd w:id="39"/>
    </w:p>
    <w:p w14:paraId="6C1143A1" w14:textId="1407C255" w:rsidR="00917BFA" w:rsidRPr="00917BFA" w:rsidRDefault="00917BFA" w:rsidP="0004659F">
      <w:pPr>
        <w:pStyle w:val="15Spacing"/>
      </w:pPr>
      <w:r w:rsidRPr="00917BFA">
        <w:t xml:space="preserve">While convolutional neural networks have been explored for chess applications due to the game's spatial 8×8 grid structure, empirical evidence reveals significant performance limitations compared </w:t>
      </w:r>
      <w:r w:rsidRPr="00917BFA">
        <w:lastRenderedPageBreak/>
        <w:t xml:space="preserve">to alternative approaches. Sabatelli et al. (2018) demonstrated that "relatively simple Multilayer </w:t>
      </w:r>
      <w:proofErr w:type="spellStart"/>
      <w:r w:rsidRPr="00917BFA">
        <w:t>Perceptrons</w:t>
      </w:r>
      <w:proofErr w:type="spellEnd"/>
      <w:r w:rsidRPr="00917BFA">
        <w:t xml:space="preserve"> (MLPs) outperform Convolutional Neural Networks (CNNs) in all the experiments" for chess position evaluation tasks across multiple complexity levels (Figure 2). The performance gap widens as classification complexity increases, with MLPs achieving 96.07% accuracy versus CNNs' 95.15% on basic tasks, expanding to 93.41% versus 87.10% on intermediate complexity, and 68.33% versus 61.97% on the most challenging dataset (Table 2.1). Their analysis suggests that chess's 8×8 board dimensions are "too small to fully make use of the potential" of CNN architectures, which excel with larger image inputs where dimensionality reduction provides clear benefits.</w:t>
      </w:r>
    </w:p>
    <w:tbl>
      <w:tblPr>
        <w:tblW w:w="932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50"/>
        <w:gridCol w:w="2747"/>
        <w:gridCol w:w="1719"/>
        <w:gridCol w:w="1732"/>
        <w:gridCol w:w="2077"/>
      </w:tblGrid>
      <w:tr w:rsidR="00917BFA" w:rsidRPr="00917BFA" w14:paraId="7E30B0AE" w14:textId="77777777" w:rsidTr="00917BFA">
        <w:trPr>
          <w:trHeight w:val="186"/>
          <w:tblHeader/>
          <w:tblCellSpacing w:w="15" w:type="dxa"/>
        </w:trPr>
        <w:tc>
          <w:tcPr>
            <w:tcW w:w="0" w:type="auto"/>
            <w:vAlign w:val="center"/>
            <w:hideMark/>
          </w:tcPr>
          <w:p w14:paraId="6D5C6661" w14:textId="77777777" w:rsidR="00917BFA" w:rsidRPr="00917BFA" w:rsidRDefault="00917BFA" w:rsidP="00917BFA">
            <w:pPr>
              <w:rPr>
                <w:b/>
                <w:bCs/>
              </w:rPr>
            </w:pPr>
            <w:r w:rsidRPr="00917BFA">
              <w:rPr>
                <w:b/>
                <w:bCs/>
              </w:rPr>
              <w:t>Dataset</w:t>
            </w:r>
          </w:p>
        </w:tc>
        <w:tc>
          <w:tcPr>
            <w:tcW w:w="0" w:type="auto"/>
            <w:vAlign w:val="center"/>
            <w:hideMark/>
          </w:tcPr>
          <w:p w14:paraId="0CD090DA" w14:textId="77777777" w:rsidR="00917BFA" w:rsidRPr="00917BFA" w:rsidRDefault="00917BFA" w:rsidP="00917BFA">
            <w:pPr>
              <w:rPr>
                <w:b/>
                <w:bCs/>
              </w:rPr>
            </w:pPr>
            <w:r w:rsidRPr="00917BFA">
              <w:rPr>
                <w:b/>
                <w:bCs/>
              </w:rPr>
              <w:t>Task Complexity</w:t>
            </w:r>
          </w:p>
        </w:tc>
        <w:tc>
          <w:tcPr>
            <w:tcW w:w="0" w:type="auto"/>
            <w:vAlign w:val="center"/>
            <w:hideMark/>
          </w:tcPr>
          <w:p w14:paraId="3851A72E" w14:textId="77777777" w:rsidR="00917BFA" w:rsidRPr="00917BFA" w:rsidRDefault="00917BFA" w:rsidP="00917BFA">
            <w:pPr>
              <w:rPr>
                <w:b/>
                <w:bCs/>
              </w:rPr>
            </w:pPr>
            <w:r w:rsidRPr="00917BFA">
              <w:rPr>
                <w:b/>
                <w:bCs/>
              </w:rPr>
              <w:t>MLP Accuracy</w:t>
            </w:r>
          </w:p>
        </w:tc>
        <w:tc>
          <w:tcPr>
            <w:tcW w:w="0" w:type="auto"/>
            <w:vAlign w:val="center"/>
            <w:hideMark/>
          </w:tcPr>
          <w:p w14:paraId="2F875B17" w14:textId="77777777" w:rsidR="00917BFA" w:rsidRPr="00917BFA" w:rsidRDefault="00917BFA" w:rsidP="00917BFA">
            <w:pPr>
              <w:rPr>
                <w:b/>
                <w:bCs/>
              </w:rPr>
            </w:pPr>
            <w:r w:rsidRPr="00917BFA">
              <w:rPr>
                <w:b/>
                <w:bCs/>
              </w:rPr>
              <w:t>CNN Accuracy</w:t>
            </w:r>
          </w:p>
        </w:tc>
        <w:tc>
          <w:tcPr>
            <w:tcW w:w="0" w:type="auto"/>
            <w:vAlign w:val="center"/>
            <w:hideMark/>
          </w:tcPr>
          <w:p w14:paraId="76BE50DA" w14:textId="77777777" w:rsidR="00917BFA" w:rsidRPr="00917BFA" w:rsidRDefault="00917BFA" w:rsidP="00917BFA">
            <w:pPr>
              <w:rPr>
                <w:b/>
                <w:bCs/>
              </w:rPr>
            </w:pPr>
            <w:r w:rsidRPr="00917BFA">
              <w:rPr>
                <w:b/>
                <w:bCs/>
              </w:rPr>
              <w:t>Performance Gap</w:t>
            </w:r>
          </w:p>
        </w:tc>
      </w:tr>
      <w:tr w:rsidR="00917BFA" w:rsidRPr="00917BFA" w14:paraId="00DFB67E" w14:textId="77777777" w:rsidTr="00917BFA">
        <w:trPr>
          <w:trHeight w:val="181"/>
          <w:tblCellSpacing w:w="15" w:type="dxa"/>
        </w:trPr>
        <w:tc>
          <w:tcPr>
            <w:tcW w:w="0" w:type="auto"/>
            <w:vAlign w:val="center"/>
            <w:hideMark/>
          </w:tcPr>
          <w:p w14:paraId="2CF6FC39" w14:textId="77777777" w:rsidR="00917BFA" w:rsidRPr="00917BFA" w:rsidRDefault="00917BFA" w:rsidP="00917BFA">
            <w:r w:rsidRPr="00917BFA">
              <w:t>Dataset1</w:t>
            </w:r>
          </w:p>
        </w:tc>
        <w:tc>
          <w:tcPr>
            <w:tcW w:w="0" w:type="auto"/>
            <w:vAlign w:val="center"/>
            <w:hideMark/>
          </w:tcPr>
          <w:p w14:paraId="1A36D7AC" w14:textId="77777777" w:rsidR="00917BFA" w:rsidRPr="00917BFA" w:rsidRDefault="00917BFA" w:rsidP="00917BFA">
            <w:r w:rsidRPr="00917BFA">
              <w:t>Basic (3 classes)</w:t>
            </w:r>
          </w:p>
        </w:tc>
        <w:tc>
          <w:tcPr>
            <w:tcW w:w="0" w:type="auto"/>
            <w:vAlign w:val="center"/>
            <w:hideMark/>
          </w:tcPr>
          <w:p w14:paraId="44FCA778" w14:textId="77777777" w:rsidR="00917BFA" w:rsidRPr="00917BFA" w:rsidRDefault="00917BFA" w:rsidP="00917BFA">
            <w:r w:rsidRPr="00917BFA">
              <w:t>96.07%</w:t>
            </w:r>
          </w:p>
        </w:tc>
        <w:tc>
          <w:tcPr>
            <w:tcW w:w="0" w:type="auto"/>
            <w:vAlign w:val="center"/>
            <w:hideMark/>
          </w:tcPr>
          <w:p w14:paraId="2BB17319" w14:textId="77777777" w:rsidR="00917BFA" w:rsidRPr="00917BFA" w:rsidRDefault="00917BFA" w:rsidP="00917BFA">
            <w:r w:rsidRPr="00917BFA">
              <w:t>95.15%</w:t>
            </w:r>
          </w:p>
        </w:tc>
        <w:tc>
          <w:tcPr>
            <w:tcW w:w="0" w:type="auto"/>
            <w:vAlign w:val="center"/>
            <w:hideMark/>
          </w:tcPr>
          <w:p w14:paraId="51994B04" w14:textId="77777777" w:rsidR="00917BFA" w:rsidRPr="00917BFA" w:rsidRDefault="00917BFA" w:rsidP="00917BFA">
            <w:r w:rsidRPr="00917BFA">
              <w:t>+0.92%</w:t>
            </w:r>
          </w:p>
        </w:tc>
      </w:tr>
      <w:tr w:rsidR="00917BFA" w:rsidRPr="00917BFA" w14:paraId="57284C66" w14:textId="77777777" w:rsidTr="00917BFA">
        <w:trPr>
          <w:trHeight w:val="186"/>
          <w:tblCellSpacing w:w="15" w:type="dxa"/>
        </w:trPr>
        <w:tc>
          <w:tcPr>
            <w:tcW w:w="0" w:type="auto"/>
            <w:vAlign w:val="center"/>
            <w:hideMark/>
          </w:tcPr>
          <w:p w14:paraId="2168B1AE" w14:textId="77777777" w:rsidR="00917BFA" w:rsidRPr="00917BFA" w:rsidRDefault="00917BFA" w:rsidP="00917BFA">
            <w:r w:rsidRPr="00917BFA">
              <w:t>Dataset2</w:t>
            </w:r>
          </w:p>
        </w:tc>
        <w:tc>
          <w:tcPr>
            <w:tcW w:w="0" w:type="auto"/>
            <w:vAlign w:val="center"/>
            <w:hideMark/>
          </w:tcPr>
          <w:p w14:paraId="487512A3" w14:textId="77777777" w:rsidR="00917BFA" w:rsidRPr="00917BFA" w:rsidRDefault="00917BFA" w:rsidP="00917BFA">
            <w:r w:rsidRPr="00917BFA">
              <w:t>Intermediate (15 classes)</w:t>
            </w:r>
          </w:p>
        </w:tc>
        <w:tc>
          <w:tcPr>
            <w:tcW w:w="0" w:type="auto"/>
            <w:vAlign w:val="center"/>
            <w:hideMark/>
          </w:tcPr>
          <w:p w14:paraId="4E58E5EC" w14:textId="77777777" w:rsidR="00917BFA" w:rsidRPr="00917BFA" w:rsidRDefault="00917BFA" w:rsidP="00917BFA">
            <w:r w:rsidRPr="00917BFA">
              <w:t>93.41%</w:t>
            </w:r>
          </w:p>
        </w:tc>
        <w:tc>
          <w:tcPr>
            <w:tcW w:w="0" w:type="auto"/>
            <w:vAlign w:val="center"/>
            <w:hideMark/>
          </w:tcPr>
          <w:p w14:paraId="437963B4" w14:textId="77777777" w:rsidR="00917BFA" w:rsidRPr="00917BFA" w:rsidRDefault="00917BFA" w:rsidP="00917BFA">
            <w:r w:rsidRPr="00917BFA">
              <w:t>87.10%</w:t>
            </w:r>
          </w:p>
        </w:tc>
        <w:tc>
          <w:tcPr>
            <w:tcW w:w="0" w:type="auto"/>
            <w:vAlign w:val="center"/>
            <w:hideMark/>
          </w:tcPr>
          <w:p w14:paraId="22F2C97C" w14:textId="77777777" w:rsidR="00917BFA" w:rsidRPr="00917BFA" w:rsidRDefault="00917BFA" w:rsidP="00917BFA">
            <w:r w:rsidRPr="00917BFA">
              <w:t>+6.31%</w:t>
            </w:r>
          </w:p>
        </w:tc>
      </w:tr>
      <w:tr w:rsidR="00917BFA" w:rsidRPr="00917BFA" w14:paraId="46264F04" w14:textId="77777777" w:rsidTr="00917BFA">
        <w:trPr>
          <w:trHeight w:val="186"/>
          <w:tblCellSpacing w:w="15" w:type="dxa"/>
        </w:trPr>
        <w:tc>
          <w:tcPr>
            <w:tcW w:w="0" w:type="auto"/>
            <w:vAlign w:val="center"/>
            <w:hideMark/>
          </w:tcPr>
          <w:p w14:paraId="4007C14B" w14:textId="77777777" w:rsidR="00917BFA" w:rsidRPr="00917BFA" w:rsidRDefault="00917BFA" w:rsidP="00917BFA">
            <w:r w:rsidRPr="00917BFA">
              <w:t>Dataset3</w:t>
            </w:r>
          </w:p>
        </w:tc>
        <w:tc>
          <w:tcPr>
            <w:tcW w:w="0" w:type="auto"/>
            <w:vAlign w:val="center"/>
            <w:hideMark/>
          </w:tcPr>
          <w:p w14:paraId="048F24BB" w14:textId="77777777" w:rsidR="00917BFA" w:rsidRPr="00917BFA" w:rsidRDefault="00917BFA" w:rsidP="00917BFA">
            <w:r w:rsidRPr="00917BFA">
              <w:t>Complex (20 classes)</w:t>
            </w:r>
          </w:p>
        </w:tc>
        <w:tc>
          <w:tcPr>
            <w:tcW w:w="0" w:type="auto"/>
            <w:vAlign w:val="center"/>
            <w:hideMark/>
          </w:tcPr>
          <w:p w14:paraId="0280BC2E" w14:textId="77777777" w:rsidR="00917BFA" w:rsidRPr="00917BFA" w:rsidRDefault="00917BFA" w:rsidP="00917BFA">
            <w:r w:rsidRPr="00917BFA">
              <w:t>68.33%</w:t>
            </w:r>
          </w:p>
        </w:tc>
        <w:tc>
          <w:tcPr>
            <w:tcW w:w="0" w:type="auto"/>
            <w:vAlign w:val="center"/>
            <w:hideMark/>
          </w:tcPr>
          <w:p w14:paraId="1FBFE490" w14:textId="77777777" w:rsidR="00917BFA" w:rsidRPr="00917BFA" w:rsidRDefault="00917BFA" w:rsidP="00917BFA">
            <w:r w:rsidRPr="00917BFA">
              <w:t>61.97%</w:t>
            </w:r>
          </w:p>
        </w:tc>
        <w:tc>
          <w:tcPr>
            <w:tcW w:w="0" w:type="auto"/>
            <w:vAlign w:val="center"/>
            <w:hideMark/>
          </w:tcPr>
          <w:p w14:paraId="1FB03678" w14:textId="77777777" w:rsidR="00917BFA" w:rsidRPr="00917BFA" w:rsidRDefault="00917BFA" w:rsidP="00917BFA">
            <w:r w:rsidRPr="00917BFA">
              <w:t>+6.36%</w:t>
            </w:r>
          </w:p>
        </w:tc>
      </w:tr>
    </w:tbl>
    <w:p w14:paraId="7603D914" w14:textId="77777777" w:rsidR="00917BFA" w:rsidRDefault="00917BFA" w:rsidP="00917BFA">
      <w:pPr>
        <w:rPr>
          <w:b/>
          <w:bCs/>
        </w:rPr>
      </w:pPr>
    </w:p>
    <w:p w14:paraId="52B361A9" w14:textId="63671704" w:rsidR="00917BFA" w:rsidRDefault="00896C97" w:rsidP="00896C97">
      <w:pPr>
        <w:pStyle w:val="Caption"/>
        <w:rPr>
          <w:b w:val="0"/>
          <w:bCs w:val="0"/>
        </w:rPr>
      </w:pPr>
      <w:bookmarkStart w:id="40" w:name="_Toc208148601"/>
      <w:r>
        <w:t xml:space="preserve">Table </w:t>
      </w:r>
      <w:fldSimple w:instr=" SEQ Table \* ARABIC ">
        <w:r w:rsidR="00BF42AB">
          <w:rPr>
            <w:noProof/>
          </w:rPr>
          <w:t>2</w:t>
        </w:r>
      </w:fldSimple>
      <w:r>
        <w:t>:</w:t>
      </w:r>
      <w:r w:rsidRPr="00963D8C">
        <w:t xml:space="preserve"> MLP vs CNN Performance Comparison (Sabatelli et al., 2018)</w:t>
      </w:r>
      <w:bookmarkEnd w:id="40"/>
    </w:p>
    <w:p w14:paraId="5274EE5B" w14:textId="77777777" w:rsidR="00917BFA" w:rsidRDefault="00917BFA" w:rsidP="00917BFA">
      <w:pPr>
        <w:rPr>
          <w:b/>
          <w:bCs/>
        </w:rPr>
      </w:pPr>
    </w:p>
    <w:p w14:paraId="5F6C7B9C" w14:textId="77777777" w:rsidR="00917BFA" w:rsidRDefault="00917BFA" w:rsidP="00917BFA">
      <w:pPr>
        <w:rPr>
          <w:b/>
          <w:bCs/>
        </w:rPr>
      </w:pPr>
    </w:p>
    <w:p w14:paraId="22E98244" w14:textId="77777777" w:rsidR="00917BFA" w:rsidRDefault="00917BFA" w:rsidP="00917BFA">
      <w:pPr>
        <w:rPr>
          <w:b/>
          <w:bCs/>
        </w:rPr>
      </w:pPr>
    </w:p>
    <w:p w14:paraId="0F62D4C1" w14:textId="02F5A936" w:rsidR="00917BFA" w:rsidRDefault="00917BFA" w:rsidP="00917BFA">
      <w:pPr>
        <w:rPr>
          <w:b/>
          <w:bCs/>
        </w:rPr>
      </w:pPr>
      <w:r>
        <w:rPr>
          <w:b/>
          <w:bCs/>
          <w:noProof/>
        </w:rPr>
        <w:drawing>
          <wp:inline distT="0" distB="0" distL="0" distR="0" wp14:anchorId="026B6C78" wp14:editId="1CD8D300">
            <wp:extent cx="2709862" cy="2162716"/>
            <wp:effectExtent l="0" t="0" r="0" b="9525"/>
            <wp:docPr id="1962472663" name="Picture 4" descr="Learning curves for dataset A demonstrating MLP superiority showing consistent outperformance and faster convergence compared to CNN variants (Sabatelli et al.,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472663" name="Picture 4" descr="Learning curves for dataset A demonstrating MLP superiority showing consistent outperformance and faster convergence compared to CNN variants (Sabatelli et al., 20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8658" cy="2185698"/>
                    </a:xfrm>
                    <a:prstGeom prst="rect">
                      <a:avLst/>
                    </a:prstGeom>
                  </pic:spPr>
                </pic:pic>
              </a:graphicData>
            </a:graphic>
          </wp:inline>
        </w:drawing>
      </w:r>
      <w:r>
        <w:rPr>
          <w:b/>
          <w:bCs/>
          <w:noProof/>
        </w:rPr>
        <w:drawing>
          <wp:inline distT="0" distB="0" distL="0" distR="0" wp14:anchorId="0E36FA7C" wp14:editId="379EFEE1">
            <wp:extent cx="3024187" cy="2186401"/>
            <wp:effectExtent l="0" t="0" r="5080" b="4445"/>
            <wp:docPr id="31353044" name="Picture 5" descr="Learning curves for dataset B demonstrating MLP superiority showing consistent outperformance and faster convergence compared to CNN variants (Sabatelli et al.,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3044" name="Picture 5" descr="Learning curves for dataset B demonstrating MLP superiority showing consistent outperformance and faster convergence compared to CNN variants (Sabatelli et al., 20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48121" cy="2203704"/>
                    </a:xfrm>
                    <a:prstGeom prst="rect">
                      <a:avLst/>
                    </a:prstGeom>
                  </pic:spPr>
                </pic:pic>
              </a:graphicData>
            </a:graphic>
          </wp:inline>
        </w:drawing>
      </w:r>
    </w:p>
    <w:p w14:paraId="2671948F" w14:textId="79234110" w:rsidR="00917BFA" w:rsidRDefault="00AE030E" w:rsidP="00917BFA">
      <w:pPr>
        <w:rPr>
          <w:b/>
          <w:bCs/>
        </w:rPr>
      </w:pPr>
      <w:r>
        <w:rPr>
          <w:b/>
          <w:bCs/>
        </w:rPr>
        <w:t xml:space="preserve">                                   A                                                                             B</w:t>
      </w:r>
    </w:p>
    <w:p w14:paraId="516756F9" w14:textId="5BB377EE" w:rsidR="00917BFA" w:rsidRDefault="00917BFA" w:rsidP="00917BFA">
      <w:pPr>
        <w:jc w:val="center"/>
        <w:rPr>
          <w:b/>
          <w:bCs/>
        </w:rPr>
      </w:pPr>
      <w:r>
        <w:rPr>
          <w:b/>
          <w:bCs/>
          <w:noProof/>
        </w:rPr>
        <w:drawing>
          <wp:inline distT="0" distB="0" distL="0" distR="0" wp14:anchorId="0F0CBAA8" wp14:editId="0DC95FEE">
            <wp:extent cx="2600325" cy="1968725"/>
            <wp:effectExtent l="0" t="0" r="0" b="0"/>
            <wp:docPr id="343449221" name="Picture 6" descr="Learning curves for dataset C demonstrating MLP superiority showing consistent outperformance and faster convergence compared to CNN variants (Sabatelli et al., 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49221" name="Picture 6" descr="Learning curves for dataset C demonstrating MLP superiority showing consistent outperformance and faster convergence compared to CNN variants (Sabatelli et al., 20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23187" cy="1986034"/>
                    </a:xfrm>
                    <a:prstGeom prst="rect">
                      <a:avLst/>
                    </a:prstGeom>
                  </pic:spPr>
                </pic:pic>
              </a:graphicData>
            </a:graphic>
          </wp:inline>
        </w:drawing>
      </w:r>
    </w:p>
    <w:p w14:paraId="697B49A0" w14:textId="39C471EA" w:rsidR="00646915" w:rsidRDefault="00646915" w:rsidP="00917BFA">
      <w:pPr>
        <w:jc w:val="center"/>
        <w:rPr>
          <w:b/>
          <w:bCs/>
        </w:rPr>
      </w:pPr>
      <w:r>
        <w:rPr>
          <w:b/>
          <w:bCs/>
        </w:rPr>
        <w:t>C</w:t>
      </w:r>
    </w:p>
    <w:p w14:paraId="4B8D7F66" w14:textId="77777777" w:rsidR="00646915" w:rsidRDefault="00646915" w:rsidP="00917BFA">
      <w:pPr>
        <w:jc w:val="center"/>
        <w:rPr>
          <w:b/>
          <w:bCs/>
        </w:rPr>
      </w:pPr>
    </w:p>
    <w:p w14:paraId="32723659" w14:textId="10DF9818" w:rsidR="00917BFA" w:rsidRPr="00896C97" w:rsidRDefault="00896C97" w:rsidP="00896C97">
      <w:pPr>
        <w:pStyle w:val="Caption"/>
        <w:rPr>
          <w:i/>
          <w:iCs/>
        </w:rPr>
      </w:pPr>
      <w:bookmarkStart w:id="41" w:name="_Toc208130735"/>
      <w:r w:rsidRPr="00896C97">
        <w:rPr>
          <w:i/>
          <w:iCs/>
        </w:rPr>
        <w:t xml:space="preserve">Figure </w:t>
      </w:r>
      <w:r w:rsidRPr="00896C97">
        <w:rPr>
          <w:i/>
          <w:iCs/>
        </w:rPr>
        <w:fldChar w:fldCharType="begin"/>
      </w:r>
      <w:r w:rsidRPr="00896C97">
        <w:rPr>
          <w:i/>
          <w:iCs/>
        </w:rPr>
        <w:instrText xml:space="preserve"> SEQ Figure \* ARABIC </w:instrText>
      </w:r>
      <w:r w:rsidRPr="00896C97">
        <w:rPr>
          <w:i/>
          <w:iCs/>
        </w:rPr>
        <w:fldChar w:fldCharType="separate"/>
      </w:r>
      <w:r w:rsidR="009D4A33">
        <w:rPr>
          <w:i/>
          <w:iCs/>
          <w:noProof/>
        </w:rPr>
        <w:t>5</w:t>
      </w:r>
      <w:r w:rsidRPr="00896C97">
        <w:rPr>
          <w:i/>
          <w:iCs/>
        </w:rPr>
        <w:fldChar w:fldCharType="end"/>
      </w:r>
      <w:r w:rsidRPr="00896C97">
        <w:rPr>
          <w:i/>
          <w:iCs/>
        </w:rPr>
        <w:t xml:space="preserve">: </w:t>
      </w:r>
      <w:r w:rsidRPr="00071B7E">
        <w:rPr>
          <w:b w:val="0"/>
          <w:bCs w:val="0"/>
          <w:i/>
          <w:iCs/>
        </w:rPr>
        <w:t>Learning curves demonstrating MLP superiority across 3 different dataset(A,B,C) complexities, showing consistent outperformance and faster convergence compared to CNN variants (Sabatelli et al., 2018).</w:t>
      </w:r>
      <w:bookmarkEnd w:id="41"/>
    </w:p>
    <w:p w14:paraId="2BCF6D11" w14:textId="77777777" w:rsidR="00917BFA" w:rsidRPr="00917BFA" w:rsidRDefault="00917BFA" w:rsidP="00917BFA"/>
    <w:p w14:paraId="0BB2C34E" w14:textId="6122EDC0" w:rsidR="00917BFA" w:rsidRPr="00917BFA" w:rsidRDefault="00917BFA" w:rsidP="0004659F">
      <w:pPr>
        <w:pStyle w:val="15Spacing"/>
      </w:pPr>
      <w:r w:rsidRPr="00917BFA">
        <w:t>Contemporary state-of-the-art neural chess engines employ fundamentally different approaches than direct supervised learning on position-move pairs. Leela Chess Zero, the strongest neural chess engine, utilizes transformer architectures trained on Monte Carlo Tree Search rollouts rather than pure CNN prediction (Jenner et al., 2024). Even hybrid systems like Stockfish integrate neural networks primarily for position evaluation within traditional alpha-beta search frameworks rather than direct move prediction.</w:t>
      </w:r>
    </w:p>
    <w:p w14:paraId="7B5FE727" w14:textId="2BBA31CC" w:rsidR="00EF448C" w:rsidRPr="008D3C9B" w:rsidRDefault="00A12123" w:rsidP="00C0196A">
      <w:pPr>
        <w:pStyle w:val="Heading3"/>
        <w:jc w:val="both"/>
        <w:rPr>
          <w:rFonts w:cs="Arial"/>
        </w:rPr>
      </w:pPr>
      <w:bookmarkStart w:id="42" w:name="_Toc206439515"/>
      <w:bookmarkStart w:id="43" w:name="_Toc208141140"/>
      <w:r w:rsidRPr="008D3C9B">
        <w:rPr>
          <w:rFonts w:cs="Arial"/>
          <w:bCs/>
        </w:rPr>
        <w:t>NIRNAY</w:t>
      </w:r>
      <w:bookmarkEnd w:id="42"/>
      <w:bookmarkEnd w:id="43"/>
    </w:p>
    <w:p w14:paraId="1F80B2C6" w14:textId="0142221A" w:rsidR="0055038B" w:rsidRDefault="0055038B" w:rsidP="0055038B">
      <w:pPr>
        <w:pStyle w:val="15Spacing"/>
      </w:pPr>
      <w:r w:rsidRPr="0055038B">
        <w:t xml:space="preserve">NIRNAY (Agarwal et al., 2024) exemplifies practical CNN integration in chess through a hybrid architecture combining convolutional neural networks with traditional </w:t>
      </w:r>
      <w:proofErr w:type="spellStart"/>
      <w:r w:rsidRPr="0055038B">
        <w:t>Negamax</w:t>
      </w:r>
      <w:proofErr w:type="spellEnd"/>
      <w:r w:rsidRPr="0055038B">
        <w:t xml:space="preserve"> search and alpha-beta pruning. Rather than direct move prediction, the CNN evaluates and ranks candidate moves to reduce search space before engaging classical search algorithms. The system achieved a playing strength of 1450-1520 Elo rating, demonstrating competitive performance against various engines including draws and wins against opponents up to 1500 Elo (Table </w:t>
      </w:r>
      <w:r>
        <w:t>3</w:t>
      </w:r>
      <w:r w:rsidRPr="0055038B">
        <w:t>).</w:t>
      </w:r>
    </w:p>
    <w:tbl>
      <w:tblPr>
        <w:tblStyle w:val="TableGrid"/>
        <w:tblW w:w="0" w:type="auto"/>
        <w:tblLook w:val="04A0" w:firstRow="1" w:lastRow="0" w:firstColumn="1" w:lastColumn="0" w:noHBand="0" w:noVBand="1"/>
      </w:tblPr>
      <w:tblGrid>
        <w:gridCol w:w="2407"/>
        <w:gridCol w:w="2407"/>
        <w:gridCol w:w="2407"/>
        <w:gridCol w:w="2407"/>
      </w:tblGrid>
      <w:tr w:rsidR="0004659F" w:rsidRPr="0004659F" w14:paraId="1E9A5BF5" w14:textId="77777777">
        <w:tc>
          <w:tcPr>
            <w:tcW w:w="2407" w:type="dxa"/>
          </w:tcPr>
          <w:p w14:paraId="497AC1E1" w14:textId="77777777" w:rsidR="0004659F" w:rsidRPr="0004659F" w:rsidRDefault="0004659F" w:rsidP="00BE5951">
            <w:pPr>
              <w:pStyle w:val="15Spacing"/>
              <w:rPr>
                <w:b/>
                <w:bCs/>
              </w:rPr>
            </w:pPr>
            <w:r w:rsidRPr="0004659F">
              <w:rPr>
                <w:b/>
                <w:bCs/>
              </w:rPr>
              <w:t>Bot Name</w:t>
            </w:r>
          </w:p>
        </w:tc>
        <w:tc>
          <w:tcPr>
            <w:tcW w:w="2407" w:type="dxa"/>
          </w:tcPr>
          <w:p w14:paraId="056CA584" w14:textId="77777777" w:rsidR="0004659F" w:rsidRPr="0004659F" w:rsidRDefault="0004659F" w:rsidP="00BE5951">
            <w:pPr>
              <w:pStyle w:val="15Spacing"/>
              <w:rPr>
                <w:b/>
                <w:bCs/>
              </w:rPr>
            </w:pPr>
            <w:r w:rsidRPr="0004659F">
              <w:rPr>
                <w:b/>
                <w:bCs/>
              </w:rPr>
              <w:t>Elo</w:t>
            </w:r>
          </w:p>
        </w:tc>
        <w:tc>
          <w:tcPr>
            <w:tcW w:w="2407" w:type="dxa"/>
          </w:tcPr>
          <w:p w14:paraId="34166516" w14:textId="77777777" w:rsidR="0004659F" w:rsidRPr="0004659F" w:rsidRDefault="0004659F" w:rsidP="00BE5951">
            <w:pPr>
              <w:pStyle w:val="15Spacing"/>
              <w:rPr>
                <w:b/>
                <w:bCs/>
              </w:rPr>
            </w:pPr>
            <w:r w:rsidRPr="0004659F">
              <w:rPr>
                <w:b/>
                <w:bCs/>
              </w:rPr>
              <w:t>Games Played</w:t>
            </w:r>
          </w:p>
        </w:tc>
        <w:tc>
          <w:tcPr>
            <w:tcW w:w="2407" w:type="dxa"/>
          </w:tcPr>
          <w:p w14:paraId="5A30D64E" w14:textId="77777777" w:rsidR="0004659F" w:rsidRPr="0004659F" w:rsidRDefault="0004659F" w:rsidP="00BE5951">
            <w:pPr>
              <w:pStyle w:val="15Spacing"/>
              <w:rPr>
                <w:b/>
                <w:bCs/>
              </w:rPr>
            </w:pPr>
            <w:r w:rsidRPr="0004659F">
              <w:rPr>
                <w:b/>
                <w:bCs/>
              </w:rPr>
              <w:t>Games Won/Drawn</w:t>
            </w:r>
          </w:p>
        </w:tc>
      </w:tr>
      <w:tr w:rsidR="0004659F" w:rsidRPr="0004659F" w14:paraId="243CD20B" w14:textId="77777777">
        <w:tc>
          <w:tcPr>
            <w:tcW w:w="2407" w:type="dxa"/>
          </w:tcPr>
          <w:p w14:paraId="22C695E1" w14:textId="77777777" w:rsidR="0004659F" w:rsidRPr="0004659F" w:rsidRDefault="0004659F" w:rsidP="00BE5951">
            <w:pPr>
              <w:pStyle w:val="15Spacing"/>
            </w:pPr>
            <w:proofErr w:type="spellStart"/>
            <w:r w:rsidRPr="0004659F">
              <w:t>SleepingMagnus</w:t>
            </w:r>
            <w:proofErr w:type="spellEnd"/>
          </w:p>
        </w:tc>
        <w:tc>
          <w:tcPr>
            <w:tcW w:w="2407" w:type="dxa"/>
          </w:tcPr>
          <w:p w14:paraId="3770A457" w14:textId="77777777" w:rsidR="0004659F" w:rsidRPr="0004659F" w:rsidRDefault="0004659F" w:rsidP="00BE5951">
            <w:pPr>
              <w:pStyle w:val="15Spacing"/>
            </w:pPr>
            <w:r w:rsidRPr="0004659F">
              <w:t>500</w:t>
            </w:r>
          </w:p>
        </w:tc>
        <w:tc>
          <w:tcPr>
            <w:tcW w:w="2407" w:type="dxa"/>
          </w:tcPr>
          <w:p w14:paraId="775D8202" w14:textId="77777777" w:rsidR="0004659F" w:rsidRPr="0004659F" w:rsidRDefault="0004659F" w:rsidP="00BE5951">
            <w:pPr>
              <w:pStyle w:val="15Spacing"/>
            </w:pPr>
            <w:r w:rsidRPr="0004659F">
              <w:t>2</w:t>
            </w:r>
          </w:p>
        </w:tc>
        <w:tc>
          <w:tcPr>
            <w:tcW w:w="2407" w:type="dxa"/>
          </w:tcPr>
          <w:p w14:paraId="59516FDA" w14:textId="36835683" w:rsidR="0004659F" w:rsidRPr="0004659F" w:rsidRDefault="0004659F" w:rsidP="00BE5951">
            <w:pPr>
              <w:pStyle w:val="15Spacing"/>
            </w:pPr>
            <w:r w:rsidRPr="0004659F">
              <w:t>2</w:t>
            </w:r>
          </w:p>
        </w:tc>
      </w:tr>
      <w:tr w:rsidR="0004659F" w:rsidRPr="0004659F" w14:paraId="177FA8D3" w14:textId="77777777">
        <w:tc>
          <w:tcPr>
            <w:tcW w:w="2407" w:type="dxa"/>
          </w:tcPr>
          <w:p w14:paraId="4C52AD49" w14:textId="77777777" w:rsidR="0004659F" w:rsidRPr="0004659F" w:rsidRDefault="0004659F" w:rsidP="00BE5951">
            <w:pPr>
              <w:pStyle w:val="15Spacing"/>
            </w:pPr>
            <w:r w:rsidRPr="0004659F">
              <w:t>Aron</w:t>
            </w:r>
          </w:p>
        </w:tc>
        <w:tc>
          <w:tcPr>
            <w:tcW w:w="2407" w:type="dxa"/>
          </w:tcPr>
          <w:p w14:paraId="1ACEB9B1" w14:textId="77777777" w:rsidR="0004659F" w:rsidRPr="0004659F" w:rsidRDefault="0004659F" w:rsidP="00BE5951">
            <w:pPr>
              <w:pStyle w:val="15Spacing"/>
            </w:pPr>
            <w:r w:rsidRPr="0004659F">
              <w:t>700</w:t>
            </w:r>
          </w:p>
        </w:tc>
        <w:tc>
          <w:tcPr>
            <w:tcW w:w="2407" w:type="dxa"/>
          </w:tcPr>
          <w:p w14:paraId="07B66B8F" w14:textId="77777777" w:rsidR="0004659F" w:rsidRPr="0004659F" w:rsidRDefault="0004659F" w:rsidP="00BE5951">
            <w:pPr>
              <w:pStyle w:val="15Spacing"/>
            </w:pPr>
            <w:r w:rsidRPr="0004659F">
              <w:t>2</w:t>
            </w:r>
          </w:p>
        </w:tc>
        <w:tc>
          <w:tcPr>
            <w:tcW w:w="2407" w:type="dxa"/>
          </w:tcPr>
          <w:p w14:paraId="7C48FF86" w14:textId="77777777" w:rsidR="0004659F" w:rsidRPr="0004659F" w:rsidRDefault="0004659F" w:rsidP="00BE5951">
            <w:pPr>
              <w:pStyle w:val="15Spacing"/>
            </w:pPr>
            <w:r w:rsidRPr="0004659F">
              <w:t>2</w:t>
            </w:r>
          </w:p>
        </w:tc>
      </w:tr>
      <w:tr w:rsidR="0004659F" w:rsidRPr="0004659F" w14:paraId="7C364FC6" w14:textId="77777777">
        <w:tc>
          <w:tcPr>
            <w:tcW w:w="2407" w:type="dxa"/>
          </w:tcPr>
          <w:p w14:paraId="177C64EC" w14:textId="77777777" w:rsidR="0004659F" w:rsidRPr="0004659F" w:rsidRDefault="0004659F" w:rsidP="00BE5951">
            <w:pPr>
              <w:pStyle w:val="15Spacing"/>
            </w:pPr>
            <w:r w:rsidRPr="0004659F">
              <w:t>Ski Magnus</w:t>
            </w:r>
          </w:p>
        </w:tc>
        <w:tc>
          <w:tcPr>
            <w:tcW w:w="2407" w:type="dxa"/>
          </w:tcPr>
          <w:p w14:paraId="1A38630A" w14:textId="77777777" w:rsidR="0004659F" w:rsidRPr="0004659F" w:rsidRDefault="0004659F" w:rsidP="00BE5951">
            <w:pPr>
              <w:pStyle w:val="15Spacing"/>
            </w:pPr>
            <w:r w:rsidRPr="0004659F">
              <w:t>1000</w:t>
            </w:r>
          </w:p>
        </w:tc>
        <w:tc>
          <w:tcPr>
            <w:tcW w:w="2407" w:type="dxa"/>
          </w:tcPr>
          <w:p w14:paraId="003C3E0B" w14:textId="77777777" w:rsidR="0004659F" w:rsidRPr="0004659F" w:rsidRDefault="0004659F" w:rsidP="00BE5951">
            <w:pPr>
              <w:pStyle w:val="15Spacing"/>
            </w:pPr>
            <w:r w:rsidRPr="0004659F">
              <w:t>2</w:t>
            </w:r>
          </w:p>
        </w:tc>
        <w:tc>
          <w:tcPr>
            <w:tcW w:w="2407" w:type="dxa"/>
          </w:tcPr>
          <w:p w14:paraId="2224E372" w14:textId="77777777" w:rsidR="0004659F" w:rsidRPr="0004659F" w:rsidRDefault="0004659F" w:rsidP="00BE5951">
            <w:pPr>
              <w:pStyle w:val="15Spacing"/>
            </w:pPr>
            <w:r w:rsidRPr="0004659F">
              <w:t>2</w:t>
            </w:r>
          </w:p>
        </w:tc>
      </w:tr>
      <w:tr w:rsidR="0004659F" w:rsidRPr="0004659F" w14:paraId="77621A93" w14:textId="77777777">
        <w:tc>
          <w:tcPr>
            <w:tcW w:w="2407" w:type="dxa"/>
          </w:tcPr>
          <w:p w14:paraId="4A9F5278" w14:textId="77777777" w:rsidR="0004659F" w:rsidRPr="0004659F" w:rsidRDefault="0004659F" w:rsidP="00BE5951">
            <w:pPr>
              <w:pStyle w:val="15Spacing"/>
            </w:pPr>
            <w:r w:rsidRPr="0004659F">
              <w:t>Emir</w:t>
            </w:r>
          </w:p>
        </w:tc>
        <w:tc>
          <w:tcPr>
            <w:tcW w:w="2407" w:type="dxa"/>
          </w:tcPr>
          <w:p w14:paraId="5D2BA307" w14:textId="77777777" w:rsidR="0004659F" w:rsidRPr="0004659F" w:rsidRDefault="0004659F" w:rsidP="00BE5951">
            <w:pPr>
              <w:pStyle w:val="15Spacing"/>
            </w:pPr>
            <w:r w:rsidRPr="0004659F">
              <w:t>1000</w:t>
            </w:r>
          </w:p>
        </w:tc>
        <w:tc>
          <w:tcPr>
            <w:tcW w:w="2407" w:type="dxa"/>
          </w:tcPr>
          <w:p w14:paraId="6E1A30C9" w14:textId="77777777" w:rsidR="0004659F" w:rsidRPr="0004659F" w:rsidRDefault="0004659F" w:rsidP="00BE5951">
            <w:pPr>
              <w:pStyle w:val="15Spacing"/>
            </w:pPr>
            <w:r w:rsidRPr="0004659F">
              <w:t>2</w:t>
            </w:r>
          </w:p>
        </w:tc>
        <w:tc>
          <w:tcPr>
            <w:tcW w:w="2407" w:type="dxa"/>
          </w:tcPr>
          <w:p w14:paraId="7DCE88C6" w14:textId="77777777" w:rsidR="0004659F" w:rsidRPr="0004659F" w:rsidRDefault="0004659F" w:rsidP="00BE5951">
            <w:pPr>
              <w:pStyle w:val="15Spacing"/>
            </w:pPr>
            <w:r w:rsidRPr="0004659F">
              <w:t>2</w:t>
            </w:r>
          </w:p>
        </w:tc>
      </w:tr>
      <w:tr w:rsidR="0004659F" w:rsidRPr="0004659F" w14:paraId="17553202" w14:textId="77777777">
        <w:tc>
          <w:tcPr>
            <w:tcW w:w="2407" w:type="dxa"/>
          </w:tcPr>
          <w:p w14:paraId="09A262FB" w14:textId="77777777" w:rsidR="0004659F" w:rsidRPr="0004659F" w:rsidRDefault="0004659F" w:rsidP="00BE5951">
            <w:pPr>
              <w:pStyle w:val="15Spacing"/>
            </w:pPr>
            <w:r w:rsidRPr="0004659F">
              <w:t>Sven</w:t>
            </w:r>
          </w:p>
        </w:tc>
        <w:tc>
          <w:tcPr>
            <w:tcW w:w="2407" w:type="dxa"/>
          </w:tcPr>
          <w:p w14:paraId="35BBE81D" w14:textId="77777777" w:rsidR="0004659F" w:rsidRPr="0004659F" w:rsidRDefault="0004659F" w:rsidP="00BE5951">
            <w:pPr>
              <w:pStyle w:val="15Spacing"/>
            </w:pPr>
            <w:r w:rsidRPr="0004659F">
              <w:t>1100</w:t>
            </w:r>
          </w:p>
        </w:tc>
        <w:tc>
          <w:tcPr>
            <w:tcW w:w="2407" w:type="dxa"/>
          </w:tcPr>
          <w:p w14:paraId="04C46B78" w14:textId="77777777" w:rsidR="0004659F" w:rsidRPr="0004659F" w:rsidRDefault="0004659F" w:rsidP="00BE5951">
            <w:pPr>
              <w:pStyle w:val="15Spacing"/>
            </w:pPr>
            <w:r w:rsidRPr="0004659F">
              <w:t>2</w:t>
            </w:r>
          </w:p>
        </w:tc>
        <w:tc>
          <w:tcPr>
            <w:tcW w:w="2407" w:type="dxa"/>
          </w:tcPr>
          <w:p w14:paraId="7E5B8047" w14:textId="77777777" w:rsidR="0004659F" w:rsidRPr="0004659F" w:rsidRDefault="0004659F" w:rsidP="00BE5951">
            <w:pPr>
              <w:pStyle w:val="15Spacing"/>
            </w:pPr>
            <w:r w:rsidRPr="0004659F">
              <w:t>2</w:t>
            </w:r>
          </w:p>
        </w:tc>
      </w:tr>
      <w:tr w:rsidR="0004659F" w:rsidRPr="0004659F" w14:paraId="23E41A53" w14:textId="77777777">
        <w:tc>
          <w:tcPr>
            <w:tcW w:w="2407" w:type="dxa"/>
          </w:tcPr>
          <w:p w14:paraId="3A6C4746" w14:textId="77777777" w:rsidR="0004659F" w:rsidRPr="0004659F" w:rsidRDefault="0004659F" w:rsidP="00BE5951">
            <w:pPr>
              <w:pStyle w:val="15Spacing"/>
            </w:pPr>
            <w:r w:rsidRPr="0004659F">
              <w:t>Stockfish</w:t>
            </w:r>
          </w:p>
        </w:tc>
        <w:tc>
          <w:tcPr>
            <w:tcW w:w="2407" w:type="dxa"/>
          </w:tcPr>
          <w:p w14:paraId="66F72C62" w14:textId="77777777" w:rsidR="0004659F" w:rsidRPr="0004659F" w:rsidRDefault="0004659F" w:rsidP="00BE5951">
            <w:pPr>
              <w:pStyle w:val="15Spacing"/>
            </w:pPr>
            <w:r w:rsidRPr="0004659F">
              <w:t>1100</w:t>
            </w:r>
          </w:p>
        </w:tc>
        <w:tc>
          <w:tcPr>
            <w:tcW w:w="2407" w:type="dxa"/>
          </w:tcPr>
          <w:p w14:paraId="336E9148" w14:textId="77777777" w:rsidR="0004659F" w:rsidRPr="0004659F" w:rsidRDefault="0004659F" w:rsidP="00BE5951">
            <w:pPr>
              <w:pStyle w:val="15Spacing"/>
            </w:pPr>
            <w:r w:rsidRPr="0004659F">
              <w:t>2</w:t>
            </w:r>
          </w:p>
        </w:tc>
        <w:tc>
          <w:tcPr>
            <w:tcW w:w="2407" w:type="dxa"/>
          </w:tcPr>
          <w:p w14:paraId="33C83D4A" w14:textId="77777777" w:rsidR="0004659F" w:rsidRPr="0004659F" w:rsidRDefault="0004659F" w:rsidP="00BE5951">
            <w:pPr>
              <w:pStyle w:val="15Spacing"/>
            </w:pPr>
            <w:r w:rsidRPr="0004659F">
              <w:t>2</w:t>
            </w:r>
          </w:p>
        </w:tc>
      </w:tr>
      <w:tr w:rsidR="0004659F" w:rsidRPr="0004659F" w14:paraId="5414F4B6" w14:textId="77777777">
        <w:tc>
          <w:tcPr>
            <w:tcW w:w="2407" w:type="dxa"/>
          </w:tcPr>
          <w:p w14:paraId="00D29ED9" w14:textId="77777777" w:rsidR="0004659F" w:rsidRPr="0004659F" w:rsidRDefault="0004659F" w:rsidP="00BE5951">
            <w:pPr>
              <w:pStyle w:val="15Spacing"/>
            </w:pPr>
            <w:r w:rsidRPr="0004659F">
              <w:t>Nelson</w:t>
            </w:r>
          </w:p>
        </w:tc>
        <w:tc>
          <w:tcPr>
            <w:tcW w:w="2407" w:type="dxa"/>
          </w:tcPr>
          <w:p w14:paraId="2B24A341" w14:textId="77777777" w:rsidR="0004659F" w:rsidRPr="0004659F" w:rsidRDefault="0004659F" w:rsidP="00BE5951">
            <w:pPr>
              <w:pStyle w:val="15Spacing"/>
            </w:pPr>
            <w:r w:rsidRPr="0004659F">
              <w:t>1300</w:t>
            </w:r>
          </w:p>
        </w:tc>
        <w:tc>
          <w:tcPr>
            <w:tcW w:w="2407" w:type="dxa"/>
          </w:tcPr>
          <w:p w14:paraId="3797C5D6" w14:textId="77777777" w:rsidR="0004659F" w:rsidRPr="0004659F" w:rsidRDefault="0004659F" w:rsidP="00BE5951">
            <w:pPr>
              <w:pStyle w:val="15Spacing"/>
            </w:pPr>
            <w:r w:rsidRPr="0004659F">
              <w:t>4</w:t>
            </w:r>
          </w:p>
        </w:tc>
        <w:tc>
          <w:tcPr>
            <w:tcW w:w="2407" w:type="dxa"/>
          </w:tcPr>
          <w:p w14:paraId="548D842F" w14:textId="77777777" w:rsidR="0004659F" w:rsidRPr="0004659F" w:rsidRDefault="0004659F" w:rsidP="00BE5951">
            <w:pPr>
              <w:pStyle w:val="15Spacing"/>
            </w:pPr>
            <w:r w:rsidRPr="0004659F">
              <w:t>3</w:t>
            </w:r>
          </w:p>
        </w:tc>
      </w:tr>
      <w:tr w:rsidR="0004659F" w:rsidRPr="0004659F" w14:paraId="493673CC" w14:textId="77777777">
        <w:tc>
          <w:tcPr>
            <w:tcW w:w="2407" w:type="dxa"/>
          </w:tcPr>
          <w:p w14:paraId="42FCCAB3" w14:textId="77777777" w:rsidR="0004659F" w:rsidRPr="0004659F" w:rsidRDefault="0004659F" w:rsidP="00BE5951">
            <w:pPr>
              <w:pStyle w:val="15Spacing"/>
            </w:pPr>
            <w:proofErr w:type="spellStart"/>
            <w:r w:rsidRPr="0004659F">
              <w:t>Boxbox</w:t>
            </w:r>
            <w:proofErr w:type="spellEnd"/>
          </w:p>
        </w:tc>
        <w:tc>
          <w:tcPr>
            <w:tcW w:w="2407" w:type="dxa"/>
          </w:tcPr>
          <w:p w14:paraId="76F91409" w14:textId="77777777" w:rsidR="0004659F" w:rsidRPr="0004659F" w:rsidRDefault="0004659F" w:rsidP="00BE5951">
            <w:pPr>
              <w:pStyle w:val="15Spacing"/>
            </w:pPr>
            <w:r w:rsidRPr="0004659F">
              <w:t>1400</w:t>
            </w:r>
          </w:p>
        </w:tc>
        <w:tc>
          <w:tcPr>
            <w:tcW w:w="2407" w:type="dxa"/>
          </w:tcPr>
          <w:p w14:paraId="4C828365" w14:textId="77777777" w:rsidR="0004659F" w:rsidRPr="0004659F" w:rsidRDefault="0004659F" w:rsidP="00BE5951">
            <w:pPr>
              <w:pStyle w:val="15Spacing"/>
            </w:pPr>
            <w:r w:rsidRPr="0004659F">
              <w:t>4</w:t>
            </w:r>
          </w:p>
        </w:tc>
        <w:tc>
          <w:tcPr>
            <w:tcW w:w="2407" w:type="dxa"/>
          </w:tcPr>
          <w:p w14:paraId="45F7A9B6" w14:textId="77777777" w:rsidR="0004659F" w:rsidRPr="0004659F" w:rsidRDefault="0004659F" w:rsidP="00BE5951">
            <w:pPr>
              <w:pStyle w:val="15Spacing"/>
            </w:pPr>
            <w:r w:rsidRPr="0004659F">
              <w:t>2</w:t>
            </w:r>
          </w:p>
        </w:tc>
      </w:tr>
      <w:tr w:rsidR="0004659F" w:rsidRPr="0004659F" w14:paraId="7E851E64" w14:textId="77777777">
        <w:tc>
          <w:tcPr>
            <w:tcW w:w="2407" w:type="dxa"/>
          </w:tcPr>
          <w:p w14:paraId="49053A4B" w14:textId="77777777" w:rsidR="0004659F" w:rsidRPr="0004659F" w:rsidRDefault="0004659F" w:rsidP="00BE5951">
            <w:pPr>
              <w:pStyle w:val="15Spacing"/>
            </w:pPr>
            <w:r w:rsidRPr="0004659F">
              <w:t>Stockfish Level 3</w:t>
            </w:r>
          </w:p>
        </w:tc>
        <w:tc>
          <w:tcPr>
            <w:tcW w:w="2407" w:type="dxa"/>
          </w:tcPr>
          <w:p w14:paraId="689A1946" w14:textId="77777777" w:rsidR="0004659F" w:rsidRPr="0004659F" w:rsidRDefault="0004659F" w:rsidP="00BE5951">
            <w:pPr>
              <w:pStyle w:val="15Spacing"/>
            </w:pPr>
            <w:r w:rsidRPr="0004659F">
              <w:t>1400</w:t>
            </w:r>
          </w:p>
        </w:tc>
        <w:tc>
          <w:tcPr>
            <w:tcW w:w="2407" w:type="dxa"/>
          </w:tcPr>
          <w:p w14:paraId="7AC87DF3" w14:textId="77777777" w:rsidR="0004659F" w:rsidRPr="0004659F" w:rsidRDefault="0004659F" w:rsidP="00BE5951">
            <w:pPr>
              <w:pStyle w:val="15Spacing"/>
            </w:pPr>
            <w:r w:rsidRPr="0004659F">
              <w:t>4</w:t>
            </w:r>
          </w:p>
        </w:tc>
        <w:tc>
          <w:tcPr>
            <w:tcW w:w="2407" w:type="dxa"/>
          </w:tcPr>
          <w:p w14:paraId="7894C637" w14:textId="77777777" w:rsidR="0004659F" w:rsidRPr="0004659F" w:rsidRDefault="0004659F" w:rsidP="00BE5951">
            <w:pPr>
              <w:pStyle w:val="15Spacing"/>
            </w:pPr>
            <w:r w:rsidRPr="0004659F">
              <w:t>3</w:t>
            </w:r>
          </w:p>
        </w:tc>
      </w:tr>
      <w:tr w:rsidR="0004659F" w:rsidRPr="0004659F" w14:paraId="4277714E" w14:textId="77777777">
        <w:tc>
          <w:tcPr>
            <w:tcW w:w="2407" w:type="dxa"/>
          </w:tcPr>
          <w:p w14:paraId="53EBF09E" w14:textId="77777777" w:rsidR="0004659F" w:rsidRPr="0004659F" w:rsidRDefault="0004659F" w:rsidP="00BE5951">
            <w:pPr>
              <w:pStyle w:val="15Spacing"/>
            </w:pPr>
            <w:r w:rsidRPr="0004659F">
              <w:t>Soccer Magnus</w:t>
            </w:r>
          </w:p>
        </w:tc>
        <w:tc>
          <w:tcPr>
            <w:tcW w:w="2407" w:type="dxa"/>
          </w:tcPr>
          <w:p w14:paraId="1D7AB4D8" w14:textId="77777777" w:rsidR="0004659F" w:rsidRPr="0004659F" w:rsidRDefault="0004659F" w:rsidP="00BE5951">
            <w:pPr>
              <w:pStyle w:val="15Spacing"/>
            </w:pPr>
            <w:r w:rsidRPr="0004659F">
              <w:t>1500</w:t>
            </w:r>
          </w:p>
        </w:tc>
        <w:tc>
          <w:tcPr>
            <w:tcW w:w="2407" w:type="dxa"/>
          </w:tcPr>
          <w:p w14:paraId="077874F9" w14:textId="77777777" w:rsidR="0004659F" w:rsidRPr="0004659F" w:rsidRDefault="0004659F" w:rsidP="00BE5951">
            <w:pPr>
              <w:pStyle w:val="15Spacing"/>
            </w:pPr>
            <w:r w:rsidRPr="0004659F">
              <w:t>2</w:t>
            </w:r>
          </w:p>
        </w:tc>
        <w:tc>
          <w:tcPr>
            <w:tcW w:w="2407" w:type="dxa"/>
          </w:tcPr>
          <w:p w14:paraId="332C3845" w14:textId="77777777" w:rsidR="0004659F" w:rsidRPr="0004659F" w:rsidRDefault="0004659F" w:rsidP="00BE5951">
            <w:pPr>
              <w:pStyle w:val="15Spacing"/>
            </w:pPr>
            <w:r w:rsidRPr="0004659F">
              <w:t>0</w:t>
            </w:r>
          </w:p>
        </w:tc>
      </w:tr>
    </w:tbl>
    <w:p w14:paraId="704E886E" w14:textId="77777777" w:rsidR="0004659F" w:rsidRDefault="0004659F" w:rsidP="0004659F">
      <w:pPr>
        <w:pStyle w:val="15Spacing"/>
        <w:jc w:val="center"/>
        <w:rPr>
          <w:b/>
          <w:bCs/>
          <w:i/>
          <w:iCs/>
        </w:rPr>
      </w:pPr>
    </w:p>
    <w:p w14:paraId="3CF7CD37" w14:textId="4153C7AD" w:rsidR="0055038B" w:rsidRPr="0004659F" w:rsidRDefault="00896C97" w:rsidP="00896C97">
      <w:pPr>
        <w:pStyle w:val="Caption"/>
        <w:rPr>
          <w:i/>
          <w:iCs/>
        </w:rPr>
      </w:pPr>
      <w:bookmarkStart w:id="44" w:name="_Toc208148602"/>
      <w:r>
        <w:t xml:space="preserve">Table </w:t>
      </w:r>
      <w:fldSimple w:instr=" SEQ Table \* ARABIC ">
        <w:r w:rsidR="00BF42AB">
          <w:rPr>
            <w:noProof/>
          </w:rPr>
          <w:t>3</w:t>
        </w:r>
      </w:fldSimple>
      <w:r>
        <w:t xml:space="preserve">: </w:t>
      </w:r>
      <w:r w:rsidRPr="003519CE">
        <w:t>Results from Nirnay</w:t>
      </w:r>
      <w:r>
        <w:t xml:space="preserve"> CNN base Chess Engine </w:t>
      </w:r>
      <w:proofErr w:type="spellStart"/>
      <w:r>
        <w:t>againsts</w:t>
      </w:r>
      <w:proofErr w:type="spellEnd"/>
      <w:r>
        <w:t xml:space="preserve"> Bots and Stockfish</w:t>
      </w:r>
      <w:bookmarkEnd w:id="44"/>
    </w:p>
    <w:p w14:paraId="1AFA904C" w14:textId="0FD4D22F" w:rsidR="001A04D5" w:rsidRPr="008D3C9B" w:rsidRDefault="0055038B" w:rsidP="0055038B">
      <w:pPr>
        <w:pStyle w:val="15Spacing"/>
      </w:pPr>
      <w:r w:rsidRPr="0055038B">
        <w:t>This approach leverages CNNs' spatial pattern recognition capabilities for position evaluation while maintaining the tactical precision of classical search, representing a practical middle ground between pure neural and traditional engine paradigms that validates CNN utility in chess applications.</w:t>
      </w:r>
    </w:p>
    <w:p w14:paraId="55FA7CDC" w14:textId="51FD5771" w:rsidR="001A04D5" w:rsidRPr="008D3C9B" w:rsidRDefault="001B5634" w:rsidP="001B5634">
      <w:pPr>
        <w:jc w:val="center"/>
        <w:rPr>
          <w:rFonts w:cs="Arial"/>
        </w:rPr>
      </w:pPr>
      <w:r w:rsidRPr="008D3C9B">
        <w:rPr>
          <w:rFonts w:cs="Arial"/>
          <w:noProof/>
        </w:rPr>
        <w:lastRenderedPageBreak/>
        <w:drawing>
          <wp:inline distT="0" distB="0" distL="0" distR="0" wp14:anchorId="320F77C9" wp14:editId="281F2A91">
            <wp:extent cx="2140343" cy="4646930"/>
            <wp:effectExtent l="0" t="0" r="0" b="1270"/>
            <wp:docPr id="1064265574" name="Picture 3" descr="A diagram of a program&#10;&#10;Load Dataset &#10;Preporcess data&#10;either yes or skip&#10;Split to training and testing sets&#10;Initialize CNN&#10;Training not complete ?&#10;Forward pass&#10;Compute Loss&#10;Bacward pass&#10;Update weights&#10;evaluate model on test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65574" name="Picture 3" descr="A diagram of a program&#10;&#10;Load Dataset &#10;Preporcess data&#10;either yes or skip&#10;Split to training and testing sets&#10;Initialize CNN&#10;Training not complete ?&#10;Forward pass&#10;Compute Loss&#10;Bacward pass&#10;Update weights&#10;evaluate model on test se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62857" cy="4695811"/>
                    </a:xfrm>
                    <a:prstGeom prst="rect">
                      <a:avLst/>
                    </a:prstGeom>
                    <a:noFill/>
                    <a:ln>
                      <a:noFill/>
                    </a:ln>
                  </pic:spPr>
                </pic:pic>
              </a:graphicData>
            </a:graphic>
          </wp:inline>
        </w:drawing>
      </w:r>
    </w:p>
    <w:p w14:paraId="31C31A23" w14:textId="77777777" w:rsidR="001B5634" w:rsidRPr="008D3C9B" w:rsidRDefault="001B5634" w:rsidP="001B5634">
      <w:pPr>
        <w:jc w:val="center"/>
        <w:rPr>
          <w:rFonts w:cs="Arial"/>
        </w:rPr>
      </w:pPr>
    </w:p>
    <w:p w14:paraId="52016892" w14:textId="3A13936A" w:rsidR="00355A95" w:rsidRPr="00896C97" w:rsidRDefault="00896C97" w:rsidP="00896C97">
      <w:pPr>
        <w:pStyle w:val="Caption"/>
        <w:rPr>
          <w:rFonts w:cs="Arial"/>
          <w:i/>
          <w:iCs/>
        </w:rPr>
      </w:pPr>
      <w:bookmarkStart w:id="45" w:name="_Toc208130736"/>
      <w:r w:rsidRPr="00896C97">
        <w:rPr>
          <w:i/>
          <w:iCs/>
        </w:rPr>
        <w:t xml:space="preserve">Figure </w:t>
      </w:r>
      <w:r w:rsidRPr="00896C97">
        <w:rPr>
          <w:i/>
          <w:iCs/>
        </w:rPr>
        <w:fldChar w:fldCharType="begin"/>
      </w:r>
      <w:r w:rsidRPr="00896C97">
        <w:rPr>
          <w:i/>
          <w:iCs/>
        </w:rPr>
        <w:instrText xml:space="preserve"> SEQ Figure \* ARABIC </w:instrText>
      </w:r>
      <w:r w:rsidRPr="00896C97">
        <w:rPr>
          <w:i/>
          <w:iCs/>
        </w:rPr>
        <w:fldChar w:fldCharType="separate"/>
      </w:r>
      <w:r w:rsidR="009D4A33">
        <w:rPr>
          <w:i/>
          <w:iCs/>
          <w:noProof/>
        </w:rPr>
        <w:t>6</w:t>
      </w:r>
      <w:r w:rsidRPr="00896C97">
        <w:rPr>
          <w:i/>
          <w:iCs/>
        </w:rPr>
        <w:fldChar w:fldCharType="end"/>
      </w:r>
      <w:r w:rsidRPr="00896C97">
        <w:rPr>
          <w:i/>
          <w:iCs/>
        </w:rPr>
        <w:t xml:space="preserve">: </w:t>
      </w:r>
      <w:r w:rsidRPr="00071B7E">
        <w:rPr>
          <w:b w:val="0"/>
          <w:bCs w:val="0"/>
          <w:i/>
          <w:iCs/>
        </w:rPr>
        <w:t>Illustrates the supervised learning pipeline used to train NIRNAY’s convolutional neural network (CNN) (Agarwal et al. 2024)</w:t>
      </w:r>
      <w:bookmarkEnd w:id="45"/>
    </w:p>
    <w:p w14:paraId="16E575EA" w14:textId="6A0D514F" w:rsidR="003F3442" w:rsidRPr="008D3C9B" w:rsidRDefault="003F3442" w:rsidP="00C0196A">
      <w:pPr>
        <w:pStyle w:val="Heading2"/>
        <w:jc w:val="both"/>
        <w:rPr>
          <w:rFonts w:cs="Arial"/>
        </w:rPr>
      </w:pPr>
      <w:bookmarkStart w:id="46" w:name="_Toc206439516"/>
      <w:bookmarkStart w:id="47" w:name="_Toc208141141"/>
      <w:r w:rsidRPr="008D3C9B">
        <w:rPr>
          <w:rFonts w:cs="Arial"/>
        </w:rPr>
        <w:t>Overview of Explainable AI techniques in Deep learning</w:t>
      </w:r>
      <w:bookmarkEnd w:id="46"/>
      <w:bookmarkEnd w:id="47"/>
    </w:p>
    <w:p w14:paraId="2130C1AC" w14:textId="37DA15AE" w:rsidR="00F371DF" w:rsidRDefault="00F371DF" w:rsidP="00F371DF">
      <w:pPr>
        <w:pStyle w:val="15Spacing"/>
        <w:rPr>
          <w:rFonts w:cs="Arial"/>
        </w:rPr>
      </w:pPr>
      <w:r w:rsidRPr="00F371DF">
        <w:rPr>
          <w:rFonts w:cs="Arial"/>
        </w:rPr>
        <w:t>Modern neural chess engines like AlphaZero achieve superhuman performance but embed their knowledge in distributed, opaque representations across millions of parameters. As Miller (2019) notes, explanations are fundamentally social acts shaped by relevance and context</w:t>
      </w:r>
      <w:r>
        <w:rPr>
          <w:rFonts w:cs="Arial"/>
        </w:rPr>
        <w:t>. P</w:t>
      </w:r>
      <w:r w:rsidRPr="00F371DF">
        <w:rPr>
          <w:rFonts w:cs="Arial"/>
        </w:rPr>
        <w:t>eople want to understand why a decision was made, expecting concise, interpretable reasons rather than exhaustive logic</w:t>
      </w:r>
      <w:r>
        <w:rPr>
          <w:rFonts w:cs="Arial"/>
        </w:rPr>
        <w:t>.</w:t>
      </w:r>
    </w:p>
    <w:p w14:paraId="4C67BD49" w14:textId="0DD0E012" w:rsidR="00FC4690" w:rsidRDefault="00F371DF" w:rsidP="00FC4690">
      <w:pPr>
        <w:pStyle w:val="15Spacing"/>
        <w:jc w:val="center"/>
        <w:rPr>
          <w:rFonts w:cs="Arial"/>
        </w:rPr>
      </w:pPr>
      <w:r w:rsidRPr="00F371DF">
        <w:rPr>
          <w:rFonts w:cs="Arial"/>
        </w:rPr>
        <w:lastRenderedPageBreak/>
        <w:t>.</w:t>
      </w:r>
      <w:r w:rsidR="00FC4690" w:rsidRPr="008D3C9B">
        <w:rPr>
          <w:rFonts w:cs="Arial"/>
          <w:noProof/>
        </w:rPr>
        <w:drawing>
          <wp:inline distT="0" distB="0" distL="0" distR="0" wp14:anchorId="119DD7B3" wp14:editId="388D54DD">
            <wp:extent cx="3804162" cy="3316307"/>
            <wp:effectExtent l="0" t="0" r="6350" b="0"/>
            <wp:docPr id="2115400476" name="Picture 3" descr="A diagram of a diagram of human-agent intera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00476" name="Picture 3" descr="A diagram of a diagram of human-agent interaction&#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18625" cy="3328915"/>
                    </a:xfrm>
                    <a:prstGeom prst="rect">
                      <a:avLst/>
                    </a:prstGeom>
                  </pic:spPr>
                </pic:pic>
              </a:graphicData>
            </a:graphic>
          </wp:inline>
        </w:drawing>
      </w:r>
    </w:p>
    <w:p w14:paraId="63991762" w14:textId="45E33204" w:rsidR="00896C97" w:rsidRPr="00896C97" w:rsidRDefault="00896C97" w:rsidP="00896C97">
      <w:pPr>
        <w:pStyle w:val="Caption"/>
        <w:rPr>
          <w:rFonts w:cs="Arial"/>
          <w:i/>
          <w:iCs/>
        </w:rPr>
      </w:pPr>
      <w:bookmarkStart w:id="48" w:name="_Toc208130737"/>
      <w:r w:rsidRPr="00896C97">
        <w:rPr>
          <w:i/>
          <w:iCs/>
        </w:rPr>
        <w:t xml:space="preserve">Figure </w:t>
      </w:r>
      <w:r w:rsidRPr="00896C97">
        <w:rPr>
          <w:i/>
          <w:iCs/>
        </w:rPr>
        <w:fldChar w:fldCharType="begin"/>
      </w:r>
      <w:r w:rsidRPr="00896C97">
        <w:rPr>
          <w:i/>
          <w:iCs/>
        </w:rPr>
        <w:instrText xml:space="preserve"> SEQ Figure \* ARABIC </w:instrText>
      </w:r>
      <w:r w:rsidRPr="00896C97">
        <w:rPr>
          <w:i/>
          <w:iCs/>
        </w:rPr>
        <w:fldChar w:fldCharType="separate"/>
      </w:r>
      <w:r w:rsidR="009D4A33">
        <w:rPr>
          <w:i/>
          <w:iCs/>
          <w:noProof/>
        </w:rPr>
        <w:t>7</w:t>
      </w:r>
      <w:r w:rsidRPr="00896C97">
        <w:rPr>
          <w:i/>
          <w:iCs/>
        </w:rPr>
        <w:fldChar w:fldCharType="end"/>
      </w:r>
      <w:r w:rsidRPr="00896C97">
        <w:rPr>
          <w:i/>
          <w:iCs/>
        </w:rPr>
        <w:t xml:space="preserve">: </w:t>
      </w:r>
      <w:r w:rsidRPr="00071B7E">
        <w:rPr>
          <w:b w:val="0"/>
          <w:bCs w:val="0"/>
          <w:i/>
          <w:iCs/>
        </w:rPr>
        <w:t>Interdisciplinary nature of explainable AI research showing the intersection of Social Science, Artificial Intelligence, and Human-Computer Interaction fields, with XAI and Human-Agent Interaction at the core (Miller, 2019)</w:t>
      </w:r>
      <w:bookmarkEnd w:id="48"/>
    </w:p>
    <w:p w14:paraId="7E525DF6" w14:textId="199D5BAC" w:rsidR="00536BE0" w:rsidRPr="008D3C9B" w:rsidRDefault="00536BE0" w:rsidP="00C0196A">
      <w:pPr>
        <w:pStyle w:val="Heading3"/>
        <w:jc w:val="both"/>
        <w:rPr>
          <w:rFonts w:cs="Arial"/>
        </w:rPr>
      </w:pPr>
      <w:bookmarkStart w:id="49" w:name="_Toc206439517"/>
      <w:bookmarkStart w:id="50" w:name="_Toc208141142"/>
      <w:r w:rsidRPr="008D3C9B">
        <w:rPr>
          <w:rFonts w:cs="Arial"/>
          <w:bCs/>
        </w:rPr>
        <w:t>Interpretability vs Explainability</w:t>
      </w:r>
      <w:bookmarkEnd w:id="49"/>
      <w:bookmarkEnd w:id="50"/>
    </w:p>
    <w:p w14:paraId="7E094318" w14:textId="4110E03B" w:rsidR="00FC4690" w:rsidRPr="008D3C9B" w:rsidRDefault="00F371DF" w:rsidP="00F371DF">
      <w:pPr>
        <w:pStyle w:val="15Spacing"/>
        <w:rPr>
          <w:rFonts w:cs="Arial"/>
        </w:rPr>
      </w:pPr>
      <w:r w:rsidRPr="00F371DF">
        <w:rPr>
          <w:rFonts w:cs="Arial"/>
        </w:rPr>
        <w:t>Chess poses unique challenges for explainable AI due to its strategic complexity and abstract nature. While gradient-based methods like saliency maps can reveal where a model focuses spatially, they cannot explain why a move is strategically sound in chess terms (Nicolson et al., 2024). Traditional XAI techniques often assume visual or semantic interpretability that translates poorly to chess's symbolic, rule-governed domain.</w:t>
      </w:r>
      <w:r>
        <w:rPr>
          <w:rFonts w:cs="Arial"/>
        </w:rPr>
        <w:t xml:space="preserve"> </w:t>
      </w:r>
      <w:r w:rsidRPr="00F371DF">
        <w:rPr>
          <w:rFonts w:cs="Arial"/>
        </w:rPr>
        <w:t>The distinction between interpretability ("the degree to which a human can understand the cause of a decision") and explainability (encompassing both intrinsic interpretability and post-hoc explanation mechanisms) becomes critical in chess applications (Doshi-Velez &amp; Kim, 2017; Markus et al., 2021).</w:t>
      </w:r>
    </w:p>
    <w:p w14:paraId="0AB98317" w14:textId="77777777" w:rsidR="00F371DF" w:rsidRDefault="00FC4690" w:rsidP="00F371DF">
      <w:pPr>
        <w:pStyle w:val="15Spacing"/>
        <w:jc w:val="center"/>
        <w:rPr>
          <w:rFonts w:cs="Arial"/>
        </w:rPr>
      </w:pPr>
      <w:r w:rsidRPr="008D3C9B">
        <w:rPr>
          <w:rFonts w:cs="Arial"/>
          <w:noProof/>
        </w:rPr>
        <w:drawing>
          <wp:inline distT="0" distB="0" distL="0" distR="0" wp14:anchorId="6CA2556A" wp14:editId="0D5975FB">
            <wp:extent cx="4634507" cy="2302828"/>
            <wp:effectExtent l="0" t="0" r="0" b="2540"/>
            <wp:docPr id="936524947"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24947" name="Picture 4" descr="A diagram of a diagram&#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2177" cy="2316577"/>
                    </a:xfrm>
                    <a:prstGeom prst="rect">
                      <a:avLst/>
                    </a:prstGeom>
                  </pic:spPr>
                </pic:pic>
              </a:graphicData>
            </a:graphic>
          </wp:inline>
        </w:drawing>
      </w:r>
    </w:p>
    <w:p w14:paraId="715CF43D" w14:textId="59D400D9" w:rsidR="00F371DF" w:rsidRPr="00160C5C" w:rsidRDefault="00896C97" w:rsidP="00160C5C">
      <w:pPr>
        <w:pStyle w:val="Caption"/>
        <w:rPr>
          <w:rFonts w:cs="Arial"/>
          <w:i/>
          <w:iCs/>
        </w:rPr>
      </w:pPr>
      <w:bookmarkStart w:id="51" w:name="_Toc208130738"/>
      <w:r w:rsidRPr="00160C5C">
        <w:rPr>
          <w:i/>
          <w:iCs/>
        </w:rPr>
        <w:t xml:space="preserve">Figure </w:t>
      </w:r>
      <w:r w:rsidRPr="00160C5C">
        <w:rPr>
          <w:i/>
          <w:iCs/>
        </w:rPr>
        <w:fldChar w:fldCharType="begin"/>
      </w:r>
      <w:r w:rsidRPr="00160C5C">
        <w:rPr>
          <w:i/>
          <w:iCs/>
        </w:rPr>
        <w:instrText xml:space="preserve"> SEQ Figure \* ARABIC </w:instrText>
      </w:r>
      <w:r w:rsidRPr="00160C5C">
        <w:rPr>
          <w:i/>
          <w:iCs/>
        </w:rPr>
        <w:fldChar w:fldCharType="separate"/>
      </w:r>
      <w:r w:rsidR="009D4A33">
        <w:rPr>
          <w:i/>
          <w:iCs/>
          <w:noProof/>
        </w:rPr>
        <w:t>8</w:t>
      </w:r>
      <w:r w:rsidRPr="00160C5C">
        <w:rPr>
          <w:i/>
          <w:iCs/>
        </w:rPr>
        <w:fldChar w:fldCharType="end"/>
      </w:r>
      <w:r w:rsidRPr="00160C5C">
        <w:rPr>
          <w:i/>
          <w:iCs/>
        </w:rPr>
        <w:t xml:space="preserve">: </w:t>
      </w:r>
      <w:r w:rsidRPr="00071B7E">
        <w:rPr>
          <w:b w:val="0"/>
          <w:bCs w:val="0"/>
          <w:i/>
          <w:iCs/>
        </w:rPr>
        <w:t>Conceptual framework for explainable AI distinguishing between interpretability (human comprehensibility) and fidelity (accuracy in describing the task model), with explainability encompassing both through four fundamental properties</w:t>
      </w:r>
      <w:r w:rsidR="00160C5C" w:rsidRPr="00071B7E">
        <w:rPr>
          <w:b w:val="0"/>
          <w:bCs w:val="0"/>
          <w:i/>
          <w:iCs/>
        </w:rPr>
        <w:t xml:space="preserve"> (Markus et al., 2021)</w:t>
      </w:r>
      <w:bookmarkEnd w:id="51"/>
    </w:p>
    <w:p w14:paraId="43A31B19" w14:textId="2C8DA2AE" w:rsidR="00FC4690" w:rsidRPr="008D3C9B" w:rsidRDefault="0070649C" w:rsidP="00FE5C5E">
      <w:pPr>
        <w:pStyle w:val="15Spacing"/>
        <w:rPr>
          <w:rFonts w:cs="Arial"/>
          <w:b/>
          <w:bCs/>
        </w:rPr>
      </w:pPr>
      <w:r w:rsidRPr="008D3C9B">
        <w:rPr>
          <w:rFonts w:cs="Arial"/>
          <w:b/>
          <w:bCs/>
        </w:rPr>
        <w:lastRenderedPageBreak/>
        <w:t>Post Hoc</w:t>
      </w:r>
      <w:r w:rsidR="005A63E8" w:rsidRPr="008D3C9B">
        <w:rPr>
          <w:rFonts w:cs="Arial"/>
          <w:b/>
          <w:bCs/>
        </w:rPr>
        <w:t xml:space="preserve"> explainability</w:t>
      </w:r>
      <w:r w:rsidRPr="008D3C9B">
        <w:rPr>
          <w:rFonts w:cs="Arial"/>
          <w:b/>
          <w:bCs/>
        </w:rPr>
        <w:t xml:space="preserve"> vs </w:t>
      </w:r>
      <w:r w:rsidR="005A63E8" w:rsidRPr="008D3C9B">
        <w:rPr>
          <w:rFonts w:cs="Arial"/>
          <w:b/>
          <w:bCs/>
        </w:rPr>
        <w:t>Explainable modelling</w:t>
      </w:r>
    </w:p>
    <w:p w14:paraId="2510CD10" w14:textId="77777777" w:rsidR="002223E9" w:rsidRPr="008D3C9B" w:rsidRDefault="002223E9">
      <w:pPr>
        <w:rPr>
          <w:rFonts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40"/>
        <w:gridCol w:w="1561"/>
        <w:gridCol w:w="741"/>
        <w:gridCol w:w="5786"/>
      </w:tblGrid>
      <w:tr w:rsidR="002223E9" w:rsidRPr="008D3C9B" w14:paraId="54B6BD94" w14:textId="77777777" w:rsidTr="002223E9">
        <w:trPr>
          <w:tblHeader/>
          <w:tblCellSpacing w:w="15" w:type="dxa"/>
        </w:trPr>
        <w:tc>
          <w:tcPr>
            <w:tcW w:w="0" w:type="auto"/>
            <w:vAlign w:val="center"/>
            <w:hideMark/>
          </w:tcPr>
          <w:p w14:paraId="2BB1DADA" w14:textId="77777777" w:rsidR="002223E9" w:rsidRPr="008D3C9B" w:rsidRDefault="002223E9" w:rsidP="002223E9">
            <w:pPr>
              <w:rPr>
                <w:rFonts w:cs="Arial"/>
                <w:b/>
                <w:bCs/>
              </w:rPr>
            </w:pPr>
            <w:r w:rsidRPr="008D3C9B">
              <w:rPr>
                <w:rFonts w:cs="Arial"/>
                <w:b/>
                <w:bCs/>
              </w:rPr>
              <w:t>Approach</w:t>
            </w:r>
          </w:p>
        </w:tc>
        <w:tc>
          <w:tcPr>
            <w:tcW w:w="0" w:type="auto"/>
            <w:vAlign w:val="center"/>
            <w:hideMark/>
          </w:tcPr>
          <w:p w14:paraId="61259BFC" w14:textId="77777777" w:rsidR="002223E9" w:rsidRPr="008D3C9B" w:rsidRDefault="002223E9" w:rsidP="002223E9">
            <w:pPr>
              <w:rPr>
                <w:rFonts w:cs="Arial"/>
                <w:b/>
                <w:bCs/>
              </w:rPr>
            </w:pPr>
            <w:r w:rsidRPr="008D3C9B">
              <w:rPr>
                <w:rFonts w:cs="Arial"/>
                <w:b/>
                <w:bCs/>
              </w:rPr>
              <w:t>Type of explanation</w:t>
            </w:r>
          </w:p>
        </w:tc>
        <w:tc>
          <w:tcPr>
            <w:tcW w:w="0" w:type="auto"/>
            <w:vAlign w:val="center"/>
            <w:hideMark/>
          </w:tcPr>
          <w:p w14:paraId="7ADDF4A0" w14:textId="77777777" w:rsidR="002223E9" w:rsidRPr="008D3C9B" w:rsidRDefault="002223E9" w:rsidP="002223E9">
            <w:pPr>
              <w:rPr>
                <w:rFonts w:cs="Arial"/>
                <w:b/>
                <w:bCs/>
              </w:rPr>
            </w:pPr>
            <w:r w:rsidRPr="008D3C9B">
              <w:rPr>
                <w:rFonts w:cs="Arial"/>
                <w:b/>
                <w:bCs/>
              </w:rPr>
              <w:t>Scope</w:t>
            </w:r>
          </w:p>
        </w:tc>
        <w:tc>
          <w:tcPr>
            <w:tcW w:w="0" w:type="auto"/>
            <w:vAlign w:val="center"/>
            <w:hideMark/>
          </w:tcPr>
          <w:p w14:paraId="2FFE956A" w14:textId="77777777" w:rsidR="002223E9" w:rsidRPr="008D3C9B" w:rsidRDefault="002223E9" w:rsidP="002223E9">
            <w:pPr>
              <w:rPr>
                <w:rFonts w:cs="Arial"/>
                <w:b/>
                <w:bCs/>
              </w:rPr>
            </w:pPr>
            <w:r w:rsidRPr="008D3C9B">
              <w:rPr>
                <w:rFonts w:cs="Arial"/>
                <w:b/>
                <w:bCs/>
              </w:rPr>
              <w:t>Examples of explainable AI methods</w:t>
            </w:r>
          </w:p>
        </w:tc>
      </w:tr>
      <w:tr w:rsidR="002223E9" w:rsidRPr="008D3C9B" w14:paraId="390CA838" w14:textId="77777777" w:rsidTr="002223E9">
        <w:trPr>
          <w:tblCellSpacing w:w="15" w:type="dxa"/>
        </w:trPr>
        <w:tc>
          <w:tcPr>
            <w:tcW w:w="0" w:type="auto"/>
            <w:vAlign w:val="center"/>
            <w:hideMark/>
          </w:tcPr>
          <w:p w14:paraId="0193A7D8" w14:textId="77777777" w:rsidR="002223E9" w:rsidRPr="008D3C9B" w:rsidRDefault="002223E9" w:rsidP="002223E9">
            <w:pPr>
              <w:rPr>
                <w:rFonts w:cs="Arial"/>
              </w:rPr>
            </w:pPr>
            <w:r w:rsidRPr="008D3C9B">
              <w:rPr>
                <w:rFonts w:cs="Arial"/>
              </w:rPr>
              <w:t>Explainable modelling</w:t>
            </w:r>
          </w:p>
        </w:tc>
        <w:tc>
          <w:tcPr>
            <w:tcW w:w="0" w:type="auto"/>
            <w:vAlign w:val="center"/>
            <w:hideMark/>
          </w:tcPr>
          <w:p w14:paraId="189AAB1D" w14:textId="77777777" w:rsidR="002223E9" w:rsidRPr="008D3C9B" w:rsidRDefault="002223E9" w:rsidP="002223E9">
            <w:pPr>
              <w:rPr>
                <w:rFonts w:cs="Arial"/>
              </w:rPr>
            </w:pPr>
            <w:r w:rsidRPr="008D3C9B">
              <w:rPr>
                <w:rFonts w:cs="Arial"/>
              </w:rPr>
              <w:t>Model</w:t>
            </w:r>
          </w:p>
        </w:tc>
        <w:tc>
          <w:tcPr>
            <w:tcW w:w="0" w:type="auto"/>
            <w:vAlign w:val="center"/>
            <w:hideMark/>
          </w:tcPr>
          <w:p w14:paraId="00A3405F" w14:textId="77777777" w:rsidR="002223E9" w:rsidRPr="008D3C9B" w:rsidRDefault="002223E9" w:rsidP="002223E9">
            <w:pPr>
              <w:rPr>
                <w:rFonts w:cs="Arial"/>
              </w:rPr>
            </w:pPr>
            <w:r w:rsidRPr="008D3C9B">
              <w:rPr>
                <w:rFonts w:cs="Arial"/>
              </w:rPr>
              <w:t>—</w:t>
            </w:r>
          </w:p>
        </w:tc>
        <w:tc>
          <w:tcPr>
            <w:tcW w:w="0" w:type="auto"/>
            <w:vAlign w:val="center"/>
            <w:hideMark/>
          </w:tcPr>
          <w:p w14:paraId="11E92A69" w14:textId="1E404725" w:rsidR="002223E9" w:rsidRPr="008D3C9B" w:rsidRDefault="002223E9" w:rsidP="002223E9">
            <w:pPr>
              <w:rPr>
                <w:rFonts w:cs="Arial"/>
              </w:rPr>
            </w:pPr>
            <w:r w:rsidRPr="008D3C9B">
              <w:rPr>
                <w:rFonts w:cs="Arial"/>
              </w:rPr>
              <w:t xml:space="preserve">Adopt intrinsically interpretable model; architectural modifications (regularization); </w:t>
            </w:r>
            <w:r w:rsidR="002365A0" w:rsidRPr="008D3C9B">
              <w:rPr>
                <w:rFonts w:cs="Arial"/>
              </w:rPr>
              <w:t>developing hybrid models; training the task model to provide explanations</w:t>
            </w:r>
          </w:p>
        </w:tc>
      </w:tr>
      <w:tr w:rsidR="002365A0" w:rsidRPr="008D3C9B" w14:paraId="14EE7FAA" w14:textId="77777777" w:rsidTr="002223E9">
        <w:trPr>
          <w:tblCellSpacing w:w="15" w:type="dxa"/>
        </w:trPr>
        <w:tc>
          <w:tcPr>
            <w:tcW w:w="0" w:type="auto"/>
            <w:vAlign w:val="center"/>
            <w:hideMark/>
          </w:tcPr>
          <w:p w14:paraId="359E3E2B" w14:textId="1DEA3B03" w:rsidR="002365A0" w:rsidRPr="008D3C9B" w:rsidRDefault="002365A0" w:rsidP="002365A0">
            <w:pPr>
              <w:rPr>
                <w:rFonts w:cs="Arial"/>
              </w:rPr>
            </w:pPr>
            <w:r w:rsidRPr="008D3C9B">
              <w:rPr>
                <w:rFonts w:cs="Arial"/>
              </w:rPr>
              <w:t>Post-hoc explanation</w:t>
            </w:r>
          </w:p>
        </w:tc>
        <w:tc>
          <w:tcPr>
            <w:tcW w:w="0" w:type="auto"/>
            <w:vAlign w:val="center"/>
            <w:hideMark/>
          </w:tcPr>
          <w:p w14:paraId="12C3B896" w14:textId="3DE69172" w:rsidR="002365A0" w:rsidRPr="008D3C9B" w:rsidRDefault="002365A0" w:rsidP="002365A0">
            <w:pPr>
              <w:rPr>
                <w:rFonts w:cs="Arial"/>
              </w:rPr>
            </w:pPr>
            <w:r w:rsidRPr="008D3C9B">
              <w:rPr>
                <w:rFonts w:cs="Arial"/>
              </w:rPr>
              <w:t>Model</w:t>
            </w:r>
          </w:p>
        </w:tc>
        <w:tc>
          <w:tcPr>
            <w:tcW w:w="0" w:type="auto"/>
            <w:vAlign w:val="center"/>
            <w:hideMark/>
          </w:tcPr>
          <w:p w14:paraId="798D1879" w14:textId="77777777" w:rsidR="002365A0" w:rsidRPr="008D3C9B" w:rsidRDefault="002365A0" w:rsidP="002365A0">
            <w:pPr>
              <w:rPr>
                <w:rFonts w:cs="Arial"/>
              </w:rPr>
            </w:pPr>
            <w:r w:rsidRPr="008D3C9B">
              <w:rPr>
                <w:rFonts w:cs="Arial"/>
              </w:rPr>
              <w:t>Global</w:t>
            </w:r>
          </w:p>
        </w:tc>
        <w:tc>
          <w:tcPr>
            <w:tcW w:w="0" w:type="auto"/>
            <w:vAlign w:val="center"/>
            <w:hideMark/>
          </w:tcPr>
          <w:p w14:paraId="34F0CCD3" w14:textId="48C5C2B8" w:rsidR="002365A0" w:rsidRPr="008D3C9B" w:rsidRDefault="002365A0" w:rsidP="002365A0">
            <w:pPr>
              <w:rPr>
                <w:rFonts w:cs="Arial"/>
              </w:rPr>
            </w:pPr>
            <w:r w:rsidRPr="008D3C9B">
              <w:rPr>
                <w:rFonts w:cs="Arial"/>
              </w:rPr>
              <w:t xml:space="preserve">BETA – </w:t>
            </w:r>
            <w:proofErr w:type="spellStart"/>
            <w:r w:rsidRPr="008D3C9B">
              <w:rPr>
                <w:rFonts w:cs="Arial"/>
              </w:rPr>
              <w:t>Lakkaraju</w:t>
            </w:r>
            <w:proofErr w:type="spellEnd"/>
            <w:r w:rsidRPr="008D3C9B">
              <w:rPr>
                <w:rFonts w:cs="Arial"/>
              </w:rPr>
              <w:t xml:space="preserve"> et al. </w:t>
            </w:r>
          </w:p>
        </w:tc>
      </w:tr>
      <w:tr w:rsidR="002365A0" w:rsidRPr="008D3C9B" w14:paraId="39AB7B37" w14:textId="77777777" w:rsidTr="002223E9">
        <w:trPr>
          <w:tblCellSpacing w:w="15" w:type="dxa"/>
        </w:trPr>
        <w:tc>
          <w:tcPr>
            <w:tcW w:w="0" w:type="auto"/>
            <w:vAlign w:val="center"/>
          </w:tcPr>
          <w:p w14:paraId="6AE1D1CA" w14:textId="77777777" w:rsidR="002365A0" w:rsidRPr="008D3C9B" w:rsidRDefault="002365A0" w:rsidP="002365A0">
            <w:pPr>
              <w:rPr>
                <w:rFonts w:cs="Arial"/>
              </w:rPr>
            </w:pPr>
          </w:p>
        </w:tc>
        <w:tc>
          <w:tcPr>
            <w:tcW w:w="0" w:type="auto"/>
            <w:vAlign w:val="center"/>
          </w:tcPr>
          <w:p w14:paraId="743A1E34" w14:textId="77777777" w:rsidR="002365A0" w:rsidRPr="008D3C9B" w:rsidRDefault="002365A0" w:rsidP="002365A0">
            <w:pPr>
              <w:rPr>
                <w:rFonts w:cs="Arial"/>
              </w:rPr>
            </w:pPr>
          </w:p>
        </w:tc>
        <w:tc>
          <w:tcPr>
            <w:tcW w:w="0" w:type="auto"/>
            <w:vAlign w:val="center"/>
          </w:tcPr>
          <w:p w14:paraId="74A5996A" w14:textId="77777777" w:rsidR="002365A0" w:rsidRPr="008D3C9B" w:rsidRDefault="002365A0" w:rsidP="002365A0">
            <w:pPr>
              <w:rPr>
                <w:rFonts w:cs="Arial"/>
              </w:rPr>
            </w:pPr>
          </w:p>
        </w:tc>
        <w:tc>
          <w:tcPr>
            <w:tcW w:w="0" w:type="auto"/>
            <w:vAlign w:val="center"/>
          </w:tcPr>
          <w:p w14:paraId="0FFB6056" w14:textId="2EBE48A7" w:rsidR="002365A0" w:rsidRPr="008D3C9B" w:rsidRDefault="002365A0" w:rsidP="002365A0">
            <w:pPr>
              <w:rPr>
                <w:rFonts w:cs="Arial"/>
              </w:rPr>
            </w:pPr>
            <w:r w:rsidRPr="008D3C9B">
              <w:rPr>
                <w:rFonts w:cs="Arial"/>
              </w:rPr>
              <w:t xml:space="preserve">Tree extraction – Bastani, Kim and Bastani </w:t>
            </w:r>
          </w:p>
        </w:tc>
      </w:tr>
      <w:tr w:rsidR="002365A0" w:rsidRPr="008D3C9B" w14:paraId="771DCC1E" w14:textId="77777777" w:rsidTr="002223E9">
        <w:trPr>
          <w:tblCellSpacing w:w="15" w:type="dxa"/>
        </w:trPr>
        <w:tc>
          <w:tcPr>
            <w:tcW w:w="0" w:type="auto"/>
            <w:vAlign w:val="center"/>
          </w:tcPr>
          <w:p w14:paraId="07F5C70C" w14:textId="77777777" w:rsidR="002365A0" w:rsidRPr="008D3C9B" w:rsidRDefault="002365A0" w:rsidP="002365A0">
            <w:pPr>
              <w:rPr>
                <w:rFonts w:cs="Arial"/>
              </w:rPr>
            </w:pPr>
          </w:p>
        </w:tc>
        <w:tc>
          <w:tcPr>
            <w:tcW w:w="0" w:type="auto"/>
            <w:vAlign w:val="center"/>
          </w:tcPr>
          <w:p w14:paraId="7AE1BEC5" w14:textId="77777777" w:rsidR="002365A0" w:rsidRPr="008D3C9B" w:rsidRDefault="002365A0" w:rsidP="002365A0">
            <w:pPr>
              <w:rPr>
                <w:rFonts w:cs="Arial"/>
              </w:rPr>
            </w:pPr>
          </w:p>
        </w:tc>
        <w:tc>
          <w:tcPr>
            <w:tcW w:w="0" w:type="auto"/>
            <w:vAlign w:val="center"/>
          </w:tcPr>
          <w:p w14:paraId="4160913B" w14:textId="77777777" w:rsidR="002365A0" w:rsidRPr="008D3C9B" w:rsidRDefault="002365A0" w:rsidP="002365A0">
            <w:pPr>
              <w:rPr>
                <w:rFonts w:cs="Arial"/>
              </w:rPr>
            </w:pPr>
          </w:p>
        </w:tc>
        <w:tc>
          <w:tcPr>
            <w:tcW w:w="0" w:type="auto"/>
            <w:vAlign w:val="center"/>
          </w:tcPr>
          <w:p w14:paraId="30B050F0" w14:textId="604B9381" w:rsidR="002365A0" w:rsidRPr="008D3C9B" w:rsidRDefault="002365A0" w:rsidP="002365A0">
            <w:pPr>
              <w:rPr>
                <w:rFonts w:cs="Arial"/>
              </w:rPr>
            </w:pPr>
            <w:proofErr w:type="spellStart"/>
            <w:r w:rsidRPr="008D3C9B">
              <w:rPr>
                <w:rFonts w:cs="Arial"/>
              </w:rPr>
              <w:t>Distill</w:t>
            </w:r>
            <w:proofErr w:type="spellEnd"/>
            <w:r w:rsidRPr="008D3C9B">
              <w:rPr>
                <w:rFonts w:cs="Arial"/>
              </w:rPr>
              <w:t xml:space="preserve">-and-compare – Tan et al. </w:t>
            </w:r>
          </w:p>
        </w:tc>
      </w:tr>
      <w:tr w:rsidR="002365A0" w:rsidRPr="008D3C9B" w14:paraId="44DBEA75" w14:textId="77777777" w:rsidTr="002223E9">
        <w:trPr>
          <w:tblCellSpacing w:w="15" w:type="dxa"/>
        </w:trPr>
        <w:tc>
          <w:tcPr>
            <w:tcW w:w="0" w:type="auto"/>
            <w:vAlign w:val="center"/>
          </w:tcPr>
          <w:p w14:paraId="191D06B9" w14:textId="77777777" w:rsidR="002365A0" w:rsidRPr="008D3C9B" w:rsidRDefault="002365A0" w:rsidP="002365A0">
            <w:pPr>
              <w:rPr>
                <w:rFonts w:cs="Arial"/>
              </w:rPr>
            </w:pPr>
          </w:p>
        </w:tc>
        <w:tc>
          <w:tcPr>
            <w:tcW w:w="0" w:type="auto"/>
            <w:vAlign w:val="center"/>
          </w:tcPr>
          <w:p w14:paraId="0997A121" w14:textId="77777777" w:rsidR="002365A0" w:rsidRPr="008D3C9B" w:rsidRDefault="002365A0" w:rsidP="002365A0">
            <w:pPr>
              <w:rPr>
                <w:rFonts w:cs="Arial"/>
              </w:rPr>
            </w:pPr>
          </w:p>
        </w:tc>
        <w:tc>
          <w:tcPr>
            <w:tcW w:w="0" w:type="auto"/>
            <w:vAlign w:val="center"/>
          </w:tcPr>
          <w:p w14:paraId="190D3220" w14:textId="77777777" w:rsidR="002365A0" w:rsidRPr="008D3C9B" w:rsidRDefault="002365A0" w:rsidP="002365A0">
            <w:pPr>
              <w:rPr>
                <w:rFonts w:cs="Arial"/>
              </w:rPr>
            </w:pPr>
          </w:p>
        </w:tc>
        <w:tc>
          <w:tcPr>
            <w:tcW w:w="0" w:type="auto"/>
            <w:vAlign w:val="center"/>
          </w:tcPr>
          <w:p w14:paraId="2A48C5E0" w14:textId="5D7A6A5E" w:rsidR="002365A0" w:rsidRPr="008D3C9B" w:rsidRDefault="002365A0" w:rsidP="002365A0">
            <w:pPr>
              <w:rPr>
                <w:rFonts w:cs="Arial"/>
              </w:rPr>
            </w:pPr>
            <w:r w:rsidRPr="008D3C9B">
              <w:rPr>
                <w:rFonts w:cs="Arial"/>
              </w:rPr>
              <w:t xml:space="preserve">Symbolic metamodeling – Alaa and van der Schaar </w:t>
            </w:r>
          </w:p>
        </w:tc>
      </w:tr>
      <w:tr w:rsidR="002365A0" w:rsidRPr="008D3C9B" w14:paraId="3FDF4DAA" w14:textId="77777777" w:rsidTr="002223E9">
        <w:trPr>
          <w:tblCellSpacing w:w="15" w:type="dxa"/>
        </w:trPr>
        <w:tc>
          <w:tcPr>
            <w:tcW w:w="0" w:type="auto"/>
            <w:vAlign w:val="center"/>
            <w:hideMark/>
          </w:tcPr>
          <w:p w14:paraId="1CA45B66" w14:textId="76F3B66D" w:rsidR="002365A0" w:rsidRPr="008D3C9B" w:rsidRDefault="002365A0" w:rsidP="002365A0">
            <w:pPr>
              <w:rPr>
                <w:rFonts w:cs="Arial"/>
              </w:rPr>
            </w:pPr>
          </w:p>
        </w:tc>
        <w:tc>
          <w:tcPr>
            <w:tcW w:w="0" w:type="auto"/>
            <w:vAlign w:val="center"/>
            <w:hideMark/>
          </w:tcPr>
          <w:p w14:paraId="68532C32" w14:textId="72791E95" w:rsidR="002365A0" w:rsidRPr="008D3C9B" w:rsidRDefault="002365A0" w:rsidP="002365A0">
            <w:pPr>
              <w:rPr>
                <w:rFonts w:cs="Arial"/>
              </w:rPr>
            </w:pPr>
          </w:p>
        </w:tc>
        <w:tc>
          <w:tcPr>
            <w:tcW w:w="0" w:type="auto"/>
            <w:vAlign w:val="center"/>
            <w:hideMark/>
          </w:tcPr>
          <w:p w14:paraId="59D379B1" w14:textId="77777777" w:rsidR="002365A0" w:rsidRPr="008D3C9B" w:rsidRDefault="002365A0" w:rsidP="002365A0">
            <w:pPr>
              <w:rPr>
                <w:rFonts w:cs="Arial"/>
              </w:rPr>
            </w:pPr>
            <w:r w:rsidRPr="008D3C9B">
              <w:rPr>
                <w:rFonts w:cs="Arial"/>
              </w:rPr>
              <w:t>Local</w:t>
            </w:r>
          </w:p>
        </w:tc>
        <w:tc>
          <w:tcPr>
            <w:tcW w:w="0" w:type="auto"/>
            <w:vAlign w:val="center"/>
            <w:hideMark/>
          </w:tcPr>
          <w:p w14:paraId="20F05AFD" w14:textId="0D881BBB" w:rsidR="002365A0" w:rsidRPr="008D3C9B" w:rsidRDefault="002365A0" w:rsidP="002365A0">
            <w:pPr>
              <w:rPr>
                <w:rFonts w:cs="Arial"/>
              </w:rPr>
            </w:pPr>
            <w:r w:rsidRPr="008D3C9B">
              <w:rPr>
                <w:rFonts w:cs="Arial"/>
              </w:rPr>
              <w:t xml:space="preserve">LIME – Ribeiro et al. </w:t>
            </w:r>
          </w:p>
        </w:tc>
      </w:tr>
      <w:tr w:rsidR="002365A0" w:rsidRPr="008D3C9B" w14:paraId="42B5A4C0" w14:textId="77777777" w:rsidTr="002223E9">
        <w:trPr>
          <w:tblCellSpacing w:w="15" w:type="dxa"/>
        </w:trPr>
        <w:tc>
          <w:tcPr>
            <w:tcW w:w="0" w:type="auto"/>
            <w:vAlign w:val="center"/>
          </w:tcPr>
          <w:p w14:paraId="4C3F5C84" w14:textId="77777777" w:rsidR="002365A0" w:rsidRPr="008D3C9B" w:rsidRDefault="002365A0" w:rsidP="002365A0">
            <w:pPr>
              <w:rPr>
                <w:rFonts w:cs="Arial"/>
              </w:rPr>
            </w:pPr>
          </w:p>
        </w:tc>
        <w:tc>
          <w:tcPr>
            <w:tcW w:w="0" w:type="auto"/>
            <w:vAlign w:val="center"/>
          </w:tcPr>
          <w:p w14:paraId="35CD1835" w14:textId="77777777" w:rsidR="002365A0" w:rsidRPr="008D3C9B" w:rsidRDefault="002365A0" w:rsidP="002365A0">
            <w:pPr>
              <w:rPr>
                <w:rFonts w:cs="Arial"/>
              </w:rPr>
            </w:pPr>
          </w:p>
        </w:tc>
        <w:tc>
          <w:tcPr>
            <w:tcW w:w="0" w:type="auto"/>
            <w:vAlign w:val="center"/>
          </w:tcPr>
          <w:p w14:paraId="18268472" w14:textId="77777777" w:rsidR="002365A0" w:rsidRPr="008D3C9B" w:rsidRDefault="002365A0" w:rsidP="002365A0">
            <w:pPr>
              <w:rPr>
                <w:rFonts w:cs="Arial"/>
              </w:rPr>
            </w:pPr>
          </w:p>
        </w:tc>
        <w:tc>
          <w:tcPr>
            <w:tcW w:w="0" w:type="auto"/>
            <w:vAlign w:val="center"/>
          </w:tcPr>
          <w:p w14:paraId="18B3BF11" w14:textId="74170161" w:rsidR="002365A0" w:rsidRPr="008D3C9B" w:rsidRDefault="002365A0" w:rsidP="002365A0">
            <w:pPr>
              <w:rPr>
                <w:rFonts w:cs="Arial"/>
              </w:rPr>
            </w:pPr>
            <w:r w:rsidRPr="008D3C9B">
              <w:rPr>
                <w:rFonts w:cs="Arial"/>
              </w:rPr>
              <w:t xml:space="preserve">Anchors – Ribeiro, Singh and </w:t>
            </w:r>
            <w:proofErr w:type="spellStart"/>
            <w:r w:rsidRPr="008D3C9B">
              <w:rPr>
                <w:rFonts w:cs="Arial"/>
              </w:rPr>
              <w:t>Guestrin</w:t>
            </w:r>
            <w:proofErr w:type="spellEnd"/>
            <w:r w:rsidRPr="008D3C9B">
              <w:rPr>
                <w:rFonts w:cs="Arial"/>
              </w:rPr>
              <w:t xml:space="preserve"> </w:t>
            </w:r>
          </w:p>
        </w:tc>
      </w:tr>
      <w:tr w:rsidR="002365A0" w:rsidRPr="008D3C9B" w14:paraId="2A1DAF2C" w14:textId="77777777" w:rsidTr="002223E9">
        <w:trPr>
          <w:tblCellSpacing w:w="15" w:type="dxa"/>
        </w:trPr>
        <w:tc>
          <w:tcPr>
            <w:tcW w:w="0" w:type="auto"/>
            <w:vAlign w:val="center"/>
          </w:tcPr>
          <w:p w14:paraId="47012B77" w14:textId="77777777" w:rsidR="002365A0" w:rsidRPr="008D3C9B" w:rsidRDefault="002365A0" w:rsidP="002365A0">
            <w:pPr>
              <w:rPr>
                <w:rFonts w:cs="Arial"/>
              </w:rPr>
            </w:pPr>
          </w:p>
        </w:tc>
        <w:tc>
          <w:tcPr>
            <w:tcW w:w="0" w:type="auto"/>
            <w:vAlign w:val="center"/>
          </w:tcPr>
          <w:p w14:paraId="12ED5EC8" w14:textId="77777777" w:rsidR="002365A0" w:rsidRPr="008D3C9B" w:rsidRDefault="002365A0" w:rsidP="002365A0">
            <w:pPr>
              <w:rPr>
                <w:rFonts w:cs="Arial"/>
              </w:rPr>
            </w:pPr>
          </w:p>
        </w:tc>
        <w:tc>
          <w:tcPr>
            <w:tcW w:w="0" w:type="auto"/>
            <w:vAlign w:val="center"/>
          </w:tcPr>
          <w:p w14:paraId="3759DD5F" w14:textId="77777777" w:rsidR="002365A0" w:rsidRPr="008D3C9B" w:rsidRDefault="002365A0" w:rsidP="002365A0">
            <w:pPr>
              <w:rPr>
                <w:rFonts w:cs="Arial"/>
              </w:rPr>
            </w:pPr>
          </w:p>
        </w:tc>
        <w:tc>
          <w:tcPr>
            <w:tcW w:w="0" w:type="auto"/>
            <w:vAlign w:val="center"/>
          </w:tcPr>
          <w:p w14:paraId="0D8E60A1" w14:textId="77777777" w:rsidR="002365A0" w:rsidRPr="008D3C9B" w:rsidRDefault="002365A0" w:rsidP="002365A0">
            <w:pPr>
              <w:rPr>
                <w:rFonts w:cs="Arial"/>
              </w:rPr>
            </w:pPr>
          </w:p>
        </w:tc>
      </w:tr>
      <w:tr w:rsidR="002365A0" w:rsidRPr="008D3C9B" w14:paraId="710BF896" w14:textId="77777777" w:rsidTr="002223E9">
        <w:trPr>
          <w:tblCellSpacing w:w="15" w:type="dxa"/>
        </w:trPr>
        <w:tc>
          <w:tcPr>
            <w:tcW w:w="0" w:type="auto"/>
            <w:vAlign w:val="center"/>
            <w:hideMark/>
          </w:tcPr>
          <w:p w14:paraId="74B33D9C" w14:textId="69D92BDC" w:rsidR="002365A0" w:rsidRPr="008D3C9B" w:rsidRDefault="002365A0" w:rsidP="002365A0">
            <w:pPr>
              <w:rPr>
                <w:rFonts w:cs="Arial"/>
              </w:rPr>
            </w:pPr>
          </w:p>
        </w:tc>
        <w:tc>
          <w:tcPr>
            <w:tcW w:w="0" w:type="auto"/>
            <w:vAlign w:val="center"/>
            <w:hideMark/>
          </w:tcPr>
          <w:p w14:paraId="1B4F751F" w14:textId="2B972248" w:rsidR="002365A0" w:rsidRPr="008D3C9B" w:rsidRDefault="002365A0" w:rsidP="002365A0">
            <w:pPr>
              <w:rPr>
                <w:rFonts w:cs="Arial"/>
              </w:rPr>
            </w:pPr>
            <w:r w:rsidRPr="008D3C9B">
              <w:rPr>
                <w:rFonts w:cs="Arial"/>
              </w:rPr>
              <w:t>Attribution</w:t>
            </w:r>
          </w:p>
        </w:tc>
        <w:tc>
          <w:tcPr>
            <w:tcW w:w="0" w:type="auto"/>
            <w:vAlign w:val="center"/>
            <w:hideMark/>
          </w:tcPr>
          <w:p w14:paraId="524CEC05" w14:textId="77777777" w:rsidR="002365A0" w:rsidRPr="008D3C9B" w:rsidRDefault="002365A0" w:rsidP="002365A0">
            <w:pPr>
              <w:rPr>
                <w:rFonts w:cs="Arial"/>
              </w:rPr>
            </w:pPr>
            <w:r w:rsidRPr="008D3C9B">
              <w:rPr>
                <w:rFonts w:cs="Arial"/>
              </w:rPr>
              <w:t>Global</w:t>
            </w:r>
          </w:p>
        </w:tc>
        <w:tc>
          <w:tcPr>
            <w:tcW w:w="0" w:type="auto"/>
            <w:vAlign w:val="center"/>
            <w:hideMark/>
          </w:tcPr>
          <w:p w14:paraId="6C0759C6" w14:textId="51AD132F" w:rsidR="002365A0" w:rsidRPr="008D3C9B" w:rsidRDefault="002365A0" w:rsidP="002365A0">
            <w:pPr>
              <w:rPr>
                <w:rFonts w:cs="Arial"/>
              </w:rPr>
            </w:pPr>
            <w:r w:rsidRPr="008D3C9B">
              <w:rPr>
                <w:rFonts w:cs="Arial"/>
              </w:rPr>
              <w:t xml:space="preserve">PDP – Friedman </w:t>
            </w:r>
          </w:p>
        </w:tc>
      </w:tr>
      <w:tr w:rsidR="002365A0" w:rsidRPr="008D3C9B" w14:paraId="2DE3CB31" w14:textId="77777777" w:rsidTr="002223E9">
        <w:trPr>
          <w:tblCellSpacing w:w="15" w:type="dxa"/>
        </w:trPr>
        <w:tc>
          <w:tcPr>
            <w:tcW w:w="0" w:type="auto"/>
            <w:vAlign w:val="center"/>
          </w:tcPr>
          <w:p w14:paraId="015ED426" w14:textId="77777777" w:rsidR="002365A0" w:rsidRPr="008D3C9B" w:rsidRDefault="002365A0" w:rsidP="002365A0">
            <w:pPr>
              <w:rPr>
                <w:rFonts w:cs="Arial"/>
              </w:rPr>
            </w:pPr>
          </w:p>
        </w:tc>
        <w:tc>
          <w:tcPr>
            <w:tcW w:w="0" w:type="auto"/>
            <w:vAlign w:val="center"/>
          </w:tcPr>
          <w:p w14:paraId="2DFD6D67" w14:textId="77777777" w:rsidR="002365A0" w:rsidRPr="008D3C9B" w:rsidRDefault="002365A0" w:rsidP="002365A0">
            <w:pPr>
              <w:rPr>
                <w:rFonts w:cs="Arial"/>
              </w:rPr>
            </w:pPr>
          </w:p>
        </w:tc>
        <w:tc>
          <w:tcPr>
            <w:tcW w:w="0" w:type="auto"/>
            <w:vAlign w:val="center"/>
          </w:tcPr>
          <w:p w14:paraId="6E5AE536" w14:textId="77777777" w:rsidR="002365A0" w:rsidRPr="008D3C9B" w:rsidRDefault="002365A0" w:rsidP="002365A0">
            <w:pPr>
              <w:rPr>
                <w:rFonts w:cs="Arial"/>
              </w:rPr>
            </w:pPr>
          </w:p>
        </w:tc>
        <w:tc>
          <w:tcPr>
            <w:tcW w:w="0" w:type="auto"/>
            <w:vAlign w:val="center"/>
          </w:tcPr>
          <w:p w14:paraId="3018438A" w14:textId="4B0C683D" w:rsidR="002365A0" w:rsidRPr="008D3C9B" w:rsidRDefault="002365A0" w:rsidP="002365A0">
            <w:pPr>
              <w:rPr>
                <w:rFonts w:cs="Arial"/>
              </w:rPr>
            </w:pPr>
            <w:r w:rsidRPr="008D3C9B">
              <w:rPr>
                <w:rFonts w:cs="Arial"/>
              </w:rPr>
              <w:t xml:space="preserve">Feature interaction – Friedman and Popescu </w:t>
            </w:r>
          </w:p>
        </w:tc>
      </w:tr>
      <w:tr w:rsidR="002365A0" w:rsidRPr="008D3C9B" w14:paraId="607921A2" w14:textId="77777777" w:rsidTr="002223E9">
        <w:trPr>
          <w:tblCellSpacing w:w="15" w:type="dxa"/>
        </w:trPr>
        <w:tc>
          <w:tcPr>
            <w:tcW w:w="0" w:type="auto"/>
            <w:vAlign w:val="center"/>
          </w:tcPr>
          <w:p w14:paraId="56CDD57E" w14:textId="77777777" w:rsidR="002365A0" w:rsidRPr="008D3C9B" w:rsidRDefault="002365A0" w:rsidP="002365A0">
            <w:pPr>
              <w:rPr>
                <w:rFonts w:cs="Arial"/>
              </w:rPr>
            </w:pPr>
          </w:p>
        </w:tc>
        <w:tc>
          <w:tcPr>
            <w:tcW w:w="0" w:type="auto"/>
            <w:vAlign w:val="center"/>
          </w:tcPr>
          <w:p w14:paraId="31841652" w14:textId="77777777" w:rsidR="002365A0" w:rsidRPr="008D3C9B" w:rsidRDefault="002365A0" w:rsidP="002365A0">
            <w:pPr>
              <w:rPr>
                <w:rFonts w:cs="Arial"/>
              </w:rPr>
            </w:pPr>
          </w:p>
        </w:tc>
        <w:tc>
          <w:tcPr>
            <w:tcW w:w="0" w:type="auto"/>
            <w:vAlign w:val="center"/>
          </w:tcPr>
          <w:p w14:paraId="33590F92" w14:textId="77777777" w:rsidR="002365A0" w:rsidRPr="008D3C9B" w:rsidRDefault="002365A0" w:rsidP="002365A0">
            <w:pPr>
              <w:rPr>
                <w:rFonts w:cs="Arial"/>
              </w:rPr>
            </w:pPr>
          </w:p>
        </w:tc>
        <w:tc>
          <w:tcPr>
            <w:tcW w:w="0" w:type="auto"/>
            <w:vAlign w:val="center"/>
          </w:tcPr>
          <w:p w14:paraId="7AB72E53" w14:textId="12984B61" w:rsidR="002365A0" w:rsidRPr="008D3C9B" w:rsidRDefault="002365A0" w:rsidP="002365A0">
            <w:pPr>
              <w:rPr>
                <w:rFonts w:cs="Arial"/>
              </w:rPr>
            </w:pPr>
            <w:r w:rsidRPr="008D3C9B">
              <w:rPr>
                <w:rFonts w:cs="Arial"/>
              </w:rPr>
              <w:t xml:space="preserve">ALE – Apley and Zhu </w:t>
            </w:r>
          </w:p>
        </w:tc>
      </w:tr>
      <w:tr w:rsidR="002365A0" w:rsidRPr="008D3C9B" w14:paraId="604D4281" w14:textId="77777777" w:rsidTr="002223E9">
        <w:trPr>
          <w:tblCellSpacing w:w="15" w:type="dxa"/>
        </w:trPr>
        <w:tc>
          <w:tcPr>
            <w:tcW w:w="0" w:type="auto"/>
            <w:vAlign w:val="center"/>
          </w:tcPr>
          <w:p w14:paraId="4EBF9EE1" w14:textId="77777777" w:rsidR="002365A0" w:rsidRPr="008D3C9B" w:rsidRDefault="002365A0" w:rsidP="002365A0">
            <w:pPr>
              <w:rPr>
                <w:rFonts w:cs="Arial"/>
              </w:rPr>
            </w:pPr>
          </w:p>
        </w:tc>
        <w:tc>
          <w:tcPr>
            <w:tcW w:w="0" w:type="auto"/>
            <w:vAlign w:val="center"/>
          </w:tcPr>
          <w:p w14:paraId="283EF7F4" w14:textId="77777777" w:rsidR="002365A0" w:rsidRPr="008D3C9B" w:rsidRDefault="002365A0" w:rsidP="002365A0">
            <w:pPr>
              <w:rPr>
                <w:rFonts w:cs="Arial"/>
              </w:rPr>
            </w:pPr>
          </w:p>
        </w:tc>
        <w:tc>
          <w:tcPr>
            <w:tcW w:w="0" w:type="auto"/>
            <w:vAlign w:val="center"/>
          </w:tcPr>
          <w:p w14:paraId="12BB19CB" w14:textId="77777777" w:rsidR="002365A0" w:rsidRPr="008D3C9B" w:rsidRDefault="002365A0" w:rsidP="002365A0">
            <w:pPr>
              <w:rPr>
                <w:rFonts w:cs="Arial"/>
              </w:rPr>
            </w:pPr>
          </w:p>
        </w:tc>
        <w:tc>
          <w:tcPr>
            <w:tcW w:w="0" w:type="auto"/>
            <w:vAlign w:val="center"/>
          </w:tcPr>
          <w:p w14:paraId="76076CBC" w14:textId="77777777" w:rsidR="00860240" w:rsidRDefault="002365A0" w:rsidP="002365A0">
            <w:pPr>
              <w:rPr>
                <w:rFonts w:cs="Arial"/>
              </w:rPr>
            </w:pPr>
            <w:r w:rsidRPr="008D3C9B">
              <w:rPr>
                <w:rFonts w:cs="Arial"/>
              </w:rPr>
              <w:t xml:space="preserve">Feature importance – Fisher, Rudin and Dominici </w:t>
            </w:r>
          </w:p>
          <w:p w14:paraId="2ED94588" w14:textId="4D136BF1" w:rsidR="002365A0" w:rsidRPr="008D3C9B" w:rsidRDefault="002365A0" w:rsidP="002365A0">
            <w:pPr>
              <w:rPr>
                <w:rFonts w:cs="Arial"/>
              </w:rPr>
            </w:pPr>
            <w:r w:rsidRPr="008D3C9B">
              <w:rPr>
                <w:rFonts w:cs="Arial"/>
              </w:rPr>
              <w:t xml:space="preserve">LOCO – Lei et al. </w:t>
            </w:r>
          </w:p>
        </w:tc>
      </w:tr>
      <w:tr w:rsidR="002365A0" w:rsidRPr="008D3C9B" w14:paraId="7813BF9B" w14:textId="77777777" w:rsidTr="002223E9">
        <w:trPr>
          <w:tblCellSpacing w:w="15" w:type="dxa"/>
        </w:trPr>
        <w:tc>
          <w:tcPr>
            <w:tcW w:w="0" w:type="auto"/>
            <w:vAlign w:val="center"/>
            <w:hideMark/>
          </w:tcPr>
          <w:p w14:paraId="734C95D7" w14:textId="4B747C4D" w:rsidR="002365A0" w:rsidRPr="008D3C9B" w:rsidRDefault="002365A0" w:rsidP="002365A0">
            <w:pPr>
              <w:rPr>
                <w:rFonts w:cs="Arial"/>
              </w:rPr>
            </w:pPr>
          </w:p>
        </w:tc>
        <w:tc>
          <w:tcPr>
            <w:tcW w:w="0" w:type="auto"/>
            <w:vAlign w:val="center"/>
            <w:hideMark/>
          </w:tcPr>
          <w:p w14:paraId="5C1D42FA" w14:textId="47AAD293" w:rsidR="002365A0" w:rsidRPr="008D3C9B" w:rsidRDefault="002365A0" w:rsidP="002365A0">
            <w:pPr>
              <w:rPr>
                <w:rFonts w:cs="Arial"/>
              </w:rPr>
            </w:pPr>
          </w:p>
        </w:tc>
        <w:tc>
          <w:tcPr>
            <w:tcW w:w="0" w:type="auto"/>
            <w:vAlign w:val="center"/>
            <w:hideMark/>
          </w:tcPr>
          <w:p w14:paraId="699F63FC" w14:textId="77777777" w:rsidR="002365A0" w:rsidRPr="008D3C9B" w:rsidRDefault="002365A0" w:rsidP="002365A0">
            <w:pPr>
              <w:rPr>
                <w:rFonts w:cs="Arial"/>
              </w:rPr>
            </w:pPr>
            <w:r w:rsidRPr="008D3C9B">
              <w:rPr>
                <w:rFonts w:cs="Arial"/>
              </w:rPr>
              <w:t>Local</w:t>
            </w:r>
          </w:p>
        </w:tc>
        <w:tc>
          <w:tcPr>
            <w:tcW w:w="0" w:type="auto"/>
            <w:vAlign w:val="center"/>
            <w:hideMark/>
          </w:tcPr>
          <w:p w14:paraId="22CB9B5B" w14:textId="23A649B1" w:rsidR="002365A0" w:rsidRPr="008D3C9B" w:rsidRDefault="002365A0" w:rsidP="002365A0">
            <w:pPr>
              <w:rPr>
                <w:rFonts w:cs="Arial"/>
              </w:rPr>
            </w:pPr>
            <w:r w:rsidRPr="008D3C9B">
              <w:rPr>
                <w:rFonts w:cs="Arial"/>
              </w:rPr>
              <w:t xml:space="preserve">ICE – Goldstein et al. </w:t>
            </w:r>
          </w:p>
        </w:tc>
      </w:tr>
      <w:tr w:rsidR="002365A0" w:rsidRPr="008D3C9B" w14:paraId="6174975B" w14:textId="77777777" w:rsidTr="002223E9">
        <w:trPr>
          <w:tblCellSpacing w:w="15" w:type="dxa"/>
        </w:trPr>
        <w:tc>
          <w:tcPr>
            <w:tcW w:w="0" w:type="auto"/>
            <w:vAlign w:val="center"/>
          </w:tcPr>
          <w:p w14:paraId="717ED515" w14:textId="77777777" w:rsidR="002365A0" w:rsidRPr="008D3C9B" w:rsidRDefault="002365A0" w:rsidP="002365A0">
            <w:pPr>
              <w:rPr>
                <w:rFonts w:cs="Arial"/>
              </w:rPr>
            </w:pPr>
          </w:p>
        </w:tc>
        <w:tc>
          <w:tcPr>
            <w:tcW w:w="0" w:type="auto"/>
            <w:vAlign w:val="center"/>
          </w:tcPr>
          <w:p w14:paraId="29C189AE" w14:textId="77777777" w:rsidR="002365A0" w:rsidRPr="008D3C9B" w:rsidRDefault="002365A0" w:rsidP="002365A0">
            <w:pPr>
              <w:rPr>
                <w:rFonts w:cs="Arial"/>
              </w:rPr>
            </w:pPr>
          </w:p>
        </w:tc>
        <w:tc>
          <w:tcPr>
            <w:tcW w:w="0" w:type="auto"/>
            <w:vAlign w:val="center"/>
          </w:tcPr>
          <w:p w14:paraId="00CBA637" w14:textId="77777777" w:rsidR="002365A0" w:rsidRPr="008D3C9B" w:rsidRDefault="002365A0" w:rsidP="002365A0">
            <w:pPr>
              <w:rPr>
                <w:rFonts w:cs="Arial"/>
              </w:rPr>
            </w:pPr>
          </w:p>
        </w:tc>
        <w:tc>
          <w:tcPr>
            <w:tcW w:w="0" w:type="auto"/>
            <w:vAlign w:val="center"/>
          </w:tcPr>
          <w:p w14:paraId="1FB442D5" w14:textId="11DA0340" w:rsidR="002365A0" w:rsidRPr="008D3C9B" w:rsidRDefault="002365A0" w:rsidP="002365A0">
            <w:pPr>
              <w:rPr>
                <w:rFonts w:cs="Arial"/>
              </w:rPr>
            </w:pPr>
            <w:r w:rsidRPr="008D3C9B">
              <w:rPr>
                <w:rFonts w:cs="Arial"/>
              </w:rPr>
              <w:t xml:space="preserve">QII – Datta, Sen and Zick </w:t>
            </w:r>
          </w:p>
        </w:tc>
      </w:tr>
      <w:tr w:rsidR="002365A0" w:rsidRPr="008D3C9B" w14:paraId="320405CE" w14:textId="77777777" w:rsidTr="002223E9">
        <w:trPr>
          <w:tblCellSpacing w:w="15" w:type="dxa"/>
        </w:trPr>
        <w:tc>
          <w:tcPr>
            <w:tcW w:w="0" w:type="auto"/>
            <w:vAlign w:val="center"/>
          </w:tcPr>
          <w:p w14:paraId="769497BE" w14:textId="77777777" w:rsidR="002365A0" w:rsidRPr="008D3C9B" w:rsidRDefault="002365A0" w:rsidP="002365A0">
            <w:pPr>
              <w:rPr>
                <w:rFonts w:cs="Arial"/>
              </w:rPr>
            </w:pPr>
          </w:p>
        </w:tc>
        <w:tc>
          <w:tcPr>
            <w:tcW w:w="0" w:type="auto"/>
            <w:vAlign w:val="center"/>
          </w:tcPr>
          <w:p w14:paraId="3D8E5619" w14:textId="77777777" w:rsidR="002365A0" w:rsidRPr="008D3C9B" w:rsidRDefault="002365A0" w:rsidP="002365A0">
            <w:pPr>
              <w:rPr>
                <w:rFonts w:cs="Arial"/>
              </w:rPr>
            </w:pPr>
          </w:p>
        </w:tc>
        <w:tc>
          <w:tcPr>
            <w:tcW w:w="0" w:type="auto"/>
            <w:vAlign w:val="center"/>
          </w:tcPr>
          <w:p w14:paraId="1889E383" w14:textId="77777777" w:rsidR="002365A0" w:rsidRPr="008D3C9B" w:rsidRDefault="002365A0" w:rsidP="002365A0">
            <w:pPr>
              <w:rPr>
                <w:rFonts w:cs="Arial"/>
              </w:rPr>
            </w:pPr>
          </w:p>
        </w:tc>
        <w:tc>
          <w:tcPr>
            <w:tcW w:w="0" w:type="auto"/>
            <w:vAlign w:val="center"/>
          </w:tcPr>
          <w:p w14:paraId="7CE9D7AD" w14:textId="04174079" w:rsidR="002365A0" w:rsidRPr="008D3C9B" w:rsidRDefault="002365A0" w:rsidP="002365A0">
            <w:pPr>
              <w:rPr>
                <w:rFonts w:cs="Arial"/>
              </w:rPr>
            </w:pPr>
            <w:r w:rsidRPr="008D3C9B">
              <w:rPr>
                <w:rFonts w:cs="Arial"/>
              </w:rPr>
              <w:t xml:space="preserve">SHAP – Lundberg and Lee </w:t>
            </w:r>
          </w:p>
        </w:tc>
      </w:tr>
      <w:tr w:rsidR="002365A0" w:rsidRPr="008D3C9B" w14:paraId="22BB046B" w14:textId="77777777" w:rsidTr="002223E9">
        <w:trPr>
          <w:tblCellSpacing w:w="15" w:type="dxa"/>
        </w:trPr>
        <w:tc>
          <w:tcPr>
            <w:tcW w:w="0" w:type="auto"/>
            <w:vAlign w:val="center"/>
          </w:tcPr>
          <w:p w14:paraId="0A9FE2A8" w14:textId="77777777" w:rsidR="002365A0" w:rsidRPr="008D3C9B" w:rsidRDefault="002365A0" w:rsidP="002365A0">
            <w:pPr>
              <w:rPr>
                <w:rFonts w:cs="Arial"/>
              </w:rPr>
            </w:pPr>
          </w:p>
        </w:tc>
        <w:tc>
          <w:tcPr>
            <w:tcW w:w="0" w:type="auto"/>
            <w:vAlign w:val="center"/>
          </w:tcPr>
          <w:p w14:paraId="32C70200" w14:textId="77777777" w:rsidR="002365A0" w:rsidRPr="008D3C9B" w:rsidRDefault="002365A0" w:rsidP="002365A0">
            <w:pPr>
              <w:rPr>
                <w:rFonts w:cs="Arial"/>
              </w:rPr>
            </w:pPr>
          </w:p>
        </w:tc>
        <w:tc>
          <w:tcPr>
            <w:tcW w:w="0" w:type="auto"/>
            <w:vAlign w:val="center"/>
          </w:tcPr>
          <w:p w14:paraId="17A491F8" w14:textId="77777777" w:rsidR="002365A0" w:rsidRPr="008D3C9B" w:rsidRDefault="002365A0" w:rsidP="002365A0">
            <w:pPr>
              <w:rPr>
                <w:rFonts w:cs="Arial"/>
              </w:rPr>
            </w:pPr>
          </w:p>
        </w:tc>
        <w:tc>
          <w:tcPr>
            <w:tcW w:w="0" w:type="auto"/>
            <w:vAlign w:val="center"/>
          </w:tcPr>
          <w:p w14:paraId="1F809403" w14:textId="4C74B434" w:rsidR="002365A0" w:rsidRPr="008D3C9B" w:rsidRDefault="002365A0" w:rsidP="002365A0">
            <w:pPr>
              <w:rPr>
                <w:rFonts w:cs="Arial"/>
              </w:rPr>
            </w:pPr>
            <w:r w:rsidRPr="008D3C9B">
              <w:rPr>
                <w:rFonts w:cs="Arial"/>
              </w:rPr>
              <w:t xml:space="preserve">LOCO – Lei et al. </w:t>
            </w:r>
          </w:p>
        </w:tc>
      </w:tr>
      <w:tr w:rsidR="002365A0" w:rsidRPr="008D3C9B" w14:paraId="711E9480" w14:textId="77777777" w:rsidTr="002223E9">
        <w:trPr>
          <w:tblCellSpacing w:w="15" w:type="dxa"/>
        </w:trPr>
        <w:tc>
          <w:tcPr>
            <w:tcW w:w="0" w:type="auto"/>
            <w:vAlign w:val="center"/>
          </w:tcPr>
          <w:p w14:paraId="7FE20ADB" w14:textId="77777777" w:rsidR="002365A0" w:rsidRPr="008D3C9B" w:rsidRDefault="002365A0" w:rsidP="002365A0">
            <w:pPr>
              <w:rPr>
                <w:rFonts w:cs="Arial"/>
              </w:rPr>
            </w:pPr>
          </w:p>
        </w:tc>
        <w:tc>
          <w:tcPr>
            <w:tcW w:w="0" w:type="auto"/>
            <w:vAlign w:val="center"/>
          </w:tcPr>
          <w:p w14:paraId="1DC76394" w14:textId="77777777" w:rsidR="002365A0" w:rsidRPr="008D3C9B" w:rsidRDefault="002365A0" w:rsidP="002365A0">
            <w:pPr>
              <w:rPr>
                <w:rFonts w:cs="Arial"/>
              </w:rPr>
            </w:pPr>
          </w:p>
        </w:tc>
        <w:tc>
          <w:tcPr>
            <w:tcW w:w="0" w:type="auto"/>
            <w:vAlign w:val="center"/>
          </w:tcPr>
          <w:p w14:paraId="0543ED86" w14:textId="77777777" w:rsidR="002365A0" w:rsidRPr="008D3C9B" w:rsidRDefault="002365A0" w:rsidP="002365A0">
            <w:pPr>
              <w:rPr>
                <w:rFonts w:cs="Arial"/>
              </w:rPr>
            </w:pPr>
          </w:p>
        </w:tc>
        <w:tc>
          <w:tcPr>
            <w:tcW w:w="0" w:type="auto"/>
            <w:vAlign w:val="center"/>
          </w:tcPr>
          <w:p w14:paraId="19FBEF78" w14:textId="1506725A" w:rsidR="002365A0" w:rsidRPr="008D3C9B" w:rsidRDefault="002365A0" w:rsidP="002365A0">
            <w:pPr>
              <w:rPr>
                <w:rFonts w:cs="Arial"/>
              </w:rPr>
            </w:pPr>
            <w:r w:rsidRPr="008D3C9B">
              <w:rPr>
                <w:rFonts w:cs="Arial"/>
              </w:rPr>
              <w:t xml:space="preserve">INVASE – Yoon, Jordon and van der Schaar </w:t>
            </w:r>
          </w:p>
        </w:tc>
      </w:tr>
      <w:tr w:rsidR="002365A0" w:rsidRPr="008D3C9B" w14:paraId="32D664AF" w14:textId="77777777" w:rsidTr="002223E9">
        <w:trPr>
          <w:tblCellSpacing w:w="15" w:type="dxa"/>
        </w:trPr>
        <w:tc>
          <w:tcPr>
            <w:tcW w:w="0" w:type="auto"/>
            <w:vAlign w:val="center"/>
            <w:hideMark/>
          </w:tcPr>
          <w:p w14:paraId="28AA9D70" w14:textId="526461B9" w:rsidR="002365A0" w:rsidRPr="008D3C9B" w:rsidRDefault="002365A0" w:rsidP="002365A0">
            <w:pPr>
              <w:rPr>
                <w:rFonts w:cs="Arial"/>
              </w:rPr>
            </w:pPr>
          </w:p>
        </w:tc>
        <w:tc>
          <w:tcPr>
            <w:tcW w:w="0" w:type="auto"/>
            <w:vAlign w:val="center"/>
            <w:hideMark/>
          </w:tcPr>
          <w:p w14:paraId="34669C8B" w14:textId="0859155D" w:rsidR="002365A0" w:rsidRPr="008D3C9B" w:rsidRDefault="002365A0" w:rsidP="002365A0">
            <w:pPr>
              <w:rPr>
                <w:rFonts w:cs="Arial"/>
              </w:rPr>
            </w:pPr>
            <w:r w:rsidRPr="008D3C9B">
              <w:rPr>
                <w:rFonts w:cs="Arial"/>
              </w:rPr>
              <w:t>Example</w:t>
            </w:r>
          </w:p>
        </w:tc>
        <w:tc>
          <w:tcPr>
            <w:tcW w:w="0" w:type="auto"/>
            <w:vAlign w:val="center"/>
            <w:hideMark/>
          </w:tcPr>
          <w:p w14:paraId="5F904594" w14:textId="77777777" w:rsidR="002365A0" w:rsidRPr="008D3C9B" w:rsidRDefault="002365A0" w:rsidP="002365A0">
            <w:pPr>
              <w:rPr>
                <w:rFonts w:cs="Arial"/>
              </w:rPr>
            </w:pPr>
            <w:r w:rsidRPr="008D3C9B">
              <w:rPr>
                <w:rFonts w:cs="Arial"/>
              </w:rPr>
              <w:t>Global</w:t>
            </w:r>
          </w:p>
        </w:tc>
        <w:tc>
          <w:tcPr>
            <w:tcW w:w="0" w:type="auto"/>
            <w:vAlign w:val="center"/>
            <w:hideMark/>
          </w:tcPr>
          <w:p w14:paraId="3CCA2ABD" w14:textId="25F2360A" w:rsidR="002365A0" w:rsidRPr="008D3C9B" w:rsidRDefault="002365A0" w:rsidP="002365A0">
            <w:pPr>
              <w:rPr>
                <w:rFonts w:cs="Arial"/>
              </w:rPr>
            </w:pPr>
            <w:r w:rsidRPr="008D3C9B">
              <w:rPr>
                <w:rFonts w:cs="Arial"/>
              </w:rPr>
              <w:t xml:space="preserve">Influential instances – Cook </w:t>
            </w:r>
          </w:p>
        </w:tc>
      </w:tr>
      <w:tr w:rsidR="002365A0" w:rsidRPr="008D3C9B" w14:paraId="6B88A216" w14:textId="77777777" w:rsidTr="002223E9">
        <w:trPr>
          <w:tblCellSpacing w:w="15" w:type="dxa"/>
        </w:trPr>
        <w:tc>
          <w:tcPr>
            <w:tcW w:w="0" w:type="auto"/>
            <w:vAlign w:val="center"/>
          </w:tcPr>
          <w:p w14:paraId="336CB368" w14:textId="77777777" w:rsidR="002365A0" w:rsidRPr="008D3C9B" w:rsidRDefault="002365A0" w:rsidP="002365A0">
            <w:pPr>
              <w:rPr>
                <w:rFonts w:cs="Arial"/>
              </w:rPr>
            </w:pPr>
          </w:p>
        </w:tc>
        <w:tc>
          <w:tcPr>
            <w:tcW w:w="0" w:type="auto"/>
            <w:vAlign w:val="center"/>
          </w:tcPr>
          <w:p w14:paraId="6C2B63F6" w14:textId="77777777" w:rsidR="002365A0" w:rsidRPr="008D3C9B" w:rsidRDefault="002365A0" w:rsidP="002365A0">
            <w:pPr>
              <w:rPr>
                <w:rFonts w:cs="Arial"/>
              </w:rPr>
            </w:pPr>
          </w:p>
        </w:tc>
        <w:tc>
          <w:tcPr>
            <w:tcW w:w="0" w:type="auto"/>
            <w:vAlign w:val="center"/>
          </w:tcPr>
          <w:p w14:paraId="57A6C3A2" w14:textId="77777777" w:rsidR="002365A0" w:rsidRPr="008D3C9B" w:rsidRDefault="002365A0" w:rsidP="002365A0">
            <w:pPr>
              <w:rPr>
                <w:rFonts w:cs="Arial"/>
              </w:rPr>
            </w:pPr>
          </w:p>
        </w:tc>
        <w:tc>
          <w:tcPr>
            <w:tcW w:w="0" w:type="auto"/>
            <w:vAlign w:val="center"/>
          </w:tcPr>
          <w:p w14:paraId="33AC1404" w14:textId="15CED906" w:rsidR="002365A0" w:rsidRPr="008D3C9B" w:rsidRDefault="002365A0" w:rsidP="002365A0">
            <w:pPr>
              <w:rPr>
                <w:rFonts w:cs="Arial"/>
              </w:rPr>
            </w:pPr>
            <w:r w:rsidRPr="008D3C9B">
              <w:rPr>
                <w:rFonts w:cs="Arial"/>
              </w:rPr>
              <w:t xml:space="preserve">MMD-critic – Kim, Khanna and </w:t>
            </w:r>
            <w:proofErr w:type="spellStart"/>
            <w:r w:rsidRPr="008D3C9B">
              <w:rPr>
                <w:rFonts w:cs="Arial"/>
              </w:rPr>
              <w:t>Koyejo</w:t>
            </w:r>
            <w:proofErr w:type="spellEnd"/>
            <w:r w:rsidRPr="008D3C9B">
              <w:rPr>
                <w:rFonts w:cs="Arial"/>
              </w:rPr>
              <w:t xml:space="preserve"> </w:t>
            </w:r>
          </w:p>
        </w:tc>
      </w:tr>
      <w:tr w:rsidR="002365A0" w:rsidRPr="008D3C9B" w14:paraId="75B204C2" w14:textId="77777777" w:rsidTr="002223E9">
        <w:trPr>
          <w:tblCellSpacing w:w="15" w:type="dxa"/>
        </w:trPr>
        <w:tc>
          <w:tcPr>
            <w:tcW w:w="0" w:type="auto"/>
            <w:vAlign w:val="center"/>
            <w:hideMark/>
          </w:tcPr>
          <w:p w14:paraId="65E1671D" w14:textId="299B1314" w:rsidR="002365A0" w:rsidRPr="008D3C9B" w:rsidRDefault="002365A0" w:rsidP="002365A0">
            <w:pPr>
              <w:rPr>
                <w:rFonts w:cs="Arial"/>
              </w:rPr>
            </w:pPr>
          </w:p>
        </w:tc>
        <w:tc>
          <w:tcPr>
            <w:tcW w:w="0" w:type="auto"/>
            <w:vAlign w:val="center"/>
            <w:hideMark/>
          </w:tcPr>
          <w:p w14:paraId="133D9FB3" w14:textId="77777777" w:rsidR="002365A0" w:rsidRPr="008D3C9B" w:rsidRDefault="002365A0" w:rsidP="002365A0">
            <w:pPr>
              <w:rPr>
                <w:rFonts w:cs="Arial"/>
              </w:rPr>
            </w:pPr>
            <w:r w:rsidRPr="008D3C9B">
              <w:rPr>
                <w:rFonts w:cs="Arial"/>
              </w:rPr>
              <w:t>—</w:t>
            </w:r>
          </w:p>
        </w:tc>
        <w:tc>
          <w:tcPr>
            <w:tcW w:w="0" w:type="auto"/>
            <w:vAlign w:val="center"/>
            <w:hideMark/>
          </w:tcPr>
          <w:p w14:paraId="3E24598A" w14:textId="77777777" w:rsidR="002365A0" w:rsidRPr="008D3C9B" w:rsidRDefault="002365A0" w:rsidP="002365A0">
            <w:pPr>
              <w:rPr>
                <w:rFonts w:cs="Arial"/>
              </w:rPr>
            </w:pPr>
            <w:r w:rsidRPr="008D3C9B">
              <w:rPr>
                <w:rFonts w:cs="Arial"/>
              </w:rPr>
              <w:t>Local</w:t>
            </w:r>
          </w:p>
        </w:tc>
        <w:tc>
          <w:tcPr>
            <w:tcW w:w="0" w:type="auto"/>
            <w:vAlign w:val="center"/>
            <w:hideMark/>
          </w:tcPr>
          <w:p w14:paraId="138BCFDD" w14:textId="5A2FAF71" w:rsidR="002365A0" w:rsidRPr="008D3C9B" w:rsidRDefault="002365A0" w:rsidP="002365A0">
            <w:pPr>
              <w:rPr>
                <w:rFonts w:cs="Arial"/>
              </w:rPr>
            </w:pPr>
            <w:r w:rsidRPr="008D3C9B">
              <w:rPr>
                <w:rFonts w:cs="Arial"/>
              </w:rPr>
              <w:t xml:space="preserve">Influential instances – Cook </w:t>
            </w:r>
          </w:p>
        </w:tc>
      </w:tr>
      <w:tr w:rsidR="002365A0" w:rsidRPr="008D3C9B" w14:paraId="58C0635F" w14:textId="77777777" w:rsidTr="002223E9">
        <w:trPr>
          <w:tblCellSpacing w:w="15" w:type="dxa"/>
        </w:trPr>
        <w:tc>
          <w:tcPr>
            <w:tcW w:w="0" w:type="auto"/>
            <w:vAlign w:val="center"/>
          </w:tcPr>
          <w:p w14:paraId="55D98011" w14:textId="77777777" w:rsidR="002365A0" w:rsidRPr="008D3C9B" w:rsidRDefault="002365A0" w:rsidP="002365A0">
            <w:pPr>
              <w:rPr>
                <w:rFonts w:cs="Arial"/>
              </w:rPr>
            </w:pPr>
          </w:p>
        </w:tc>
        <w:tc>
          <w:tcPr>
            <w:tcW w:w="0" w:type="auto"/>
            <w:vAlign w:val="center"/>
          </w:tcPr>
          <w:p w14:paraId="1412DDC7" w14:textId="77777777" w:rsidR="002365A0" w:rsidRPr="008D3C9B" w:rsidRDefault="002365A0" w:rsidP="002365A0">
            <w:pPr>
              <w:rPr>
                <w:rFonts w:cs="Arial"/>
              </w:rPr>
            </w:pPr>
          </w:p>
        </w:tc>
        <w:tc>
          <w:tcPr>
            <w:tcW w:w="0" w:type="auto"/>
            <w:vAlign w:val="center"/>
          </w:tcPr>
          <w:p w14:paraId="32D2C75A" w14:textId="77777777" w:rsidR="002365A0" w:rsidRPr="008D3C9B" w:rsidRDefault="002365A0" w:rsidP="002365A0">
            <w:pPr>
              <w:rPr>
                <w:rFonts w:cs="Arial"/>
              </w:rPr>
            </w:pPr>
          </w:p>
        </w:tc>
        <w:tc>
          <w:tcPr>
            <w:tcW w:w="0" w:type="auto"/>
            <w:vAlign w:val="center"/>
          </w:tcPr>
          <w:p w14:paraId="5B369A0A" w14:textId="18AF7610" w:rsidR="002365A0" w:rsidRPr="008D3C9B" w:rsidRDefault="002365A0" w:rsidP="002365A0">
            <w:pPr>
              <w:rPr>
                <w:rFonts w:cs="Arial"/>
              </w:rPr>
            </w:pPr>
            <w:r w:rsidRPr="008D3C9B">
              <w:rPr>
                <w:rFonts w:cs="Arial"/>
              </w:rPr>
              <w:t xml:space="preserve">Unconditional counterfactual explanations – Wachter, Mittelstadt and Russell </w:t>
            </w:r>
          </w:p>
        </w:tc>
      </w:tr>
    </w:tbl>
    <w:p w14:paraId="7DDEE864" w14:textId="77777777" w:rsidR="00F371DF" w:rsidRDefault="00F371DF" w:rsidP="00FC4690">
      <w:pPr>
        <w:jc w:val="center"/>
        <w:rPr>
          <w:rFonts w:cs="Arial"/>
          <w:b/>
          <w:bCs/>
          <w:i/>
          <w:iCs/>
        </w:rPr>
      </w:pPr>
    </w:p>
    <w:p w14:paraId="36F84F3C" w14:textId="60D4D9A4" w:rsidR="00C66078" w:rsidRDefault="00160C5C" w:rsidP="00860240">
      <w:pPr>
        <w:pStyle w:val="Caption"/>
      </w:pPr>
      <w:bookmarkStart w:id="52" w:name="_Toc208148603"/>
      <w:r>
        <w:t xml:space="preserve">Table </w:t>
      </w:r>
      <w:fldSimple w:instr=" SEQ Table \* ARABIC ">
        <w:r w:rsidR="00BF42AB">
          <w:rPr>
            <w:noProof/>
          </w:rPr>
          <w:t>4</w:t>
        </w:r>
      </w:fldSimple>
      <w:r>
        <w:t xml:space="preserve">: </w:t>
      </w:r>
      <w:r w:rsidRPr="004D28C0">
        <w:t>Classification of explainable AI methods showing post-hoc explanation approaches categorized by type and scope, including attribution methods like SHAP used in this research (Markus et al., 2021)</w:t>
      </w:r>
      <w:bookmarkEnd w:id="52"/>
    </w:p>
    <w:p w14:paraId="75CC04AB" w14:textId="6440C2CF" w:rsidR="00C66078" w:rsidRDefault="00C66078" w:rsidP="007A41E6">
      <w:pPr>
        <w:pStyle w:val="Heading3"/>
        <w:jc w:val="both"/>
      </w:pPr>
      <w:bookmarkStart w:id="53" w:name="_Toc208141143"/>
      <w:r>
        <w:rPr>
          <w:rFonts w:cs="Arial"/>
          <w:bCs/>
        </w:rPr>
        <w:t>SHAP (</w:t>
      </w:r>
      <w:proofErr w:type="spellStart"/>
      <w:r>
        <w:rPr>
          <w:rFonts w:cs="Arial"/>
          <w:bCs/>
        </w:rPr>
        <w:t>SHapley</w:t>
      </w:r>
      <w:proofErr w:type="spellEnd"/>
      <w:r>
        <w:rPr>
          <w:rFonts w:cs="Arial"/>
          <w:bCs/>
        </w:rPr>
        <w:t xml:space="preserve"> Additive </w:t>
      </w:r>
      <w:proofErr w:type="spellStart"/>
      <w:r>
        <w:rPr>
          <w:rFonts w:cs="Arial"/>
          <w:bCs/>
        </w:rPr>
        <w:t>exPl</w:t>
      </w:r>
      <w:r w:rsidR="00860240">
        <w:rPr>
          <w:rFonts w:cs="Arial"/>
          <w:bCs/>
        </w:rPr>
        <w:t>anations</w:t>
      </w:r>
      <w:proofErr w:type="spellEnd"/>
      <w:r w:rsidR="00860240">
        <w:rPr>
          <w:rFonts w:cs="Arial"/>
          <w:bCs/>
        </w:rPr>
        <w:t>)</w:t>
      </w:r>
      <w:bookmarkEnd w:id="53"/>
    </w:p>
    <w:p w14:paraId="38A3E114" w14:textId="221F0B2B" w:rsidR="00C66078" w:rsidRPr="00C66078" w:rsidRDefault="00C66078" w:rsidP="00C66078">
      <w:pPr>
        <w:pStyle w:val="15Spacing"/>
      </w:pPr>
      <w:r w:rsidRPr="00C66078">
        <w:t>SHAP provides a unified framework for interpreting machine learning predictions through cooperative game theory, treating input features as players contributing to prediction outcomes (Lundberg &amp; Lee, 2017). The method computes Shapley values satisfying four mathematical properties</w:t>
      </w:r>
      <w:r>
        <w:t xml:space="preserve">: </w:t>
      </w:r>
      <w:r w:rsidRPr="00C66078">
        <w:t>efficiency, symmetry, dummy, and additivity</w:t>
      </w:r>
      <w:r>
        <w:t xml:space="preserve"> </w:t>
      </w:r>
      <w:r w:rsidRPr="00C66078">
        <w:t xml:space="preserve">ensuring theoretically grounded feature attributions. </w:t>
      </w:r>
      <w:proofErr w:type="spellStart"/>
      <w:r w:rsidRPr="00C66078">
        <w:t>DeepSHAP</w:t>
      </w:r>
      <w:proofErr w:type="spellEnd"/>
      <w:r w:rsidRPr="00C66078">
        <w:t xml:space="preserve"> adapts this approach for neural networks by comparing activations against reference inputs, though selecting appropriate baselines remains challenging (Fernando et al., 2019).</w:t>
      </w:r>
    </w:p>
    <w:p w14:paraId="68A83F28" w14:textId="33CBCD58" w:rsidR="00C66078" w:rsidRPr="00C66078" w:rsidRDefault="00C66078" w:rsidP="00860240">
      <w:pPr>
        <w:pStyle w:val="15Spacing"/>
      </w:pPr>
      <w:r w:rsidRPr="00C66078">
        <w:t>Applications across CNN architectures demonstrate SHAP's versatility, from radar image classification revealing spatial attribution patterns (</w:t>
      </w:r>
      <w:proofErr w:type="spellStart"/>
      <w:r w:rsidRPr="00C66078">
        <w:t>Oveis</w:t>
      </w:r>
      <w:proofErr w:type="spellEnd"/>
      <w:r w:rsidRPr="00C66078">
        <w:t xml:space="preserve">, 2024) to multi-task convolutional </w:t>
      </w:r>
      <w:r w:rsidRPr="00C66078">
        <w:lastRenderedPageBreak/>
        <w:t>networks for spatial prediction (</w:t>
      </w:r>
      <w:proofErr w:type="spellStart"/>
      <w:r w:rsidRPr="00C66078">
        <w:t>Padarian</w:t>
      </w:r>
      <w:proofErr w:type="spellEnd"/>
      <w:r w:rsidRPr="00C66078">
        <w:t xml:space="preserve"> et al., 2020). However, "interpretability is neither absolute nor static; hence, a specific model cannot be simply labelled as interpretable or not" (</w:t>
      </w:r>
      <w:proofErr w:type="spellStart"/>
      <w:r w:rsidRPr="00C66078">
        <w:t>Padarian</w:t>
      </w:r>
      <w:proofErr w:type="spellEnd"/>
      <w:r w:rsidRPr="00C66078">
        <w:t xml:space="preserve"> et al., 2020), emphasizing that explanation adequacy depends on user expertise and application context</w:t>
      </w:r>
    </w:p>
    <w:p w14:paraId="13461942" w14:textId="507B109D" w:rsidR="00CA551B" w:rsidRPr="00F371DF" w:rsidRDefault="00355A95" w:rsidP="00C0196A">
      <w:pPr>
        <w:pStyle w:val="Heading3"/>
        <w:jc w:val="both"/>
        <w:rPr>
          <w:rFonts w:cs="Arial"/>
        </w:rPr>
      </w:pPr>
      <w:bookmarkStart w:id="54" w:name="_Toc206439518"/>
      <w:bookmarkStart w:id="55" w:name="_Toc208141144"/>
      <w:r w:rsidRPr="008D3C9B">
        <w:rPr>
          <w:rFonts w:cs="Arial"/>
          <w:bCs/>
        </w:rPr>
        <w:t>Concept Based Interpretability in Chess</w:t>
      </w:r>
      <w:bookmarkEnd w:id="54"/>
      <w:bookmarkEnd w:id="55"/>
    </w:p>
    <w:p w14:paraId="55CE03F5" w14:textId="20D55056" w:rsidR="00F371DF" w:rsidRPr="00F371DF" w:rsidRDefault="00F371DF" w:rsidP="00F371DF">
      <w:pPr>
        <w:pStyle w:val="15Spacing"/>
      </w:pPr>
      <w:r w:rsidRPr="00F371DF">
        <w:t xml:space="preserve">Recent advances in chess interpretability employ concept-based approaches. McGrath et al. (2022) demonstrated that AlphaZero learns classical chess concepts like material balance and king safety through linear probing, though these representations remain distributed and </w:t>
      </w:r>
      <w:r w:rsidR="00160C5C" w:rsidRPr="00F371DF">
        <w:t>layer</w:t>
      </w:r>
      <w:r w:rsidR="00160C5C">
        <w:t xml:space="preserve"> </w:t>
      </w:r>
      <w:r w:rsidR="00160C5C" w:rsidRPr="00F371DF">
        <w:t>dependent</w:t>
      </w:r>
      <w:r w:rsidRPr="00F371DF">
        <w:t>. Testing with Concept Activation Vectors (TCAV) has been explored in computer vision domains but remains underdeveloped for structured symbolic games like chess (Kim et al., 2018).</w:t>
      </w:r>
    </w:p>
    <w:p w14:paraId="3005C909" w14:textId="5B7AA8AA" w:rsidR="00053668" w:rsidRPr="008D3C9B" w:rsidRDefault="00F371DF" w:rsidP="00F371DF">
      <w:pPr>
        <w:pStyle w:val="15Spacing"/>
      </w:pPr>
      <w:r w:rsidRPr="00F371DF">
        <w:t>Post-hoc attribution methods including SHAP (Shapley Additive Explanations) offer model-agnostic explanations by quantifying feature contributions to individual predictions, providing local interpretability for position-specific decisions (Lundberg &amp; Lee, 2017).</w:t>
      </w:r>
    </w:p>
    <w:p w14:paraId="78E6FC6E" w14:textId="77777777" w:rsidR="00053668" w:rsidRPr="008D3C9B" w:rsidRDefault="00053668" w:rsidP="00053668">
      <w:pPr>
        <w:rPr>
          <w:rFonts w:cs="Arial"/>
        </w:rPr>
      </w:pPr>
    </w:p>
    <w:p w14:paraId="4EEF4120" w14:textId="77777777" w:rsidR="00053668" w:rsidRPr="008D3C9B" w:rsidRDefault="00053668" w:rsidP="00053668">
      <w:pPr>
        <w:rPr>
          <w:rFonts w:cs="Arial"/>
        </w:rPr>
      </w:pPr>
    </w:p>
    <w:p w14:paraId="2A8F0465" w14:textId="499C2C7F" w:rsidR="00053668" w:rsidRPr="008D3C9B" w:rsidRDefault="00C3799D" w:rsidP="00053668">
      <w:pPr>
        <w:rPr>
          <w:rFonts w:cs="Arial"/>
        </w:rPr>
      </w:pPr>
      <w:r w:rsidRPr="008D3C9B">
        <w:rPr>
          <w:rFonts w:cs="Arial"/>
          <w:noProof/>
        </w:rPr>
        <w:drawing>
          <wp:inline distT="0" distB="0" distL="0" distR="0" wp14:anchorId="174E0A74" wp14:editId="262CCB59">
            <wp:extent cx="6107430" cy="317754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07430" cy="3177540"/>
                    </a:xfrm>
                    <a:prstGeom prst="rect">
                      <a:avLst/>
                    </a:prstGeom>
                    <a:noFill/>
                    <a:ln>
                      <a:noFill/>
                    </a:ln>
                  </pic:spPr>
                </pic:pic>
              </a:graphicData>
            </a:graphic>
          </wp:inline>
        </w:drawing>
      </w:r>
    </w:p>
    <w:p w14:paraId="16A8B5EF" w14:textId="4A691089" w:rsidR="00975D66" w:rsidRDefault="00160C5C" w:rsidP="00160C5C">
      <w:pPr>
        <w:pStyle w:val="Caption"/>
        <w:rPr>
          <w:b w:val="0"/>
          <w:bCs w:val="0"/>
          <w:i/>
          <w:iCs/>
        </w:rPr>
      </w:pPr>
      <w:bookmarkStart w:id="56" w:name="_Toc208130739"/>
      <w:r w:rsidRPr="00160C5C">
        <w:rPr>
          <w:i/>
          <w:iCs/>
        </w:rPr>
        <w:t xml:space="preserve">Figure </w:t>
      </w:r>
      <w:r w:rsidRPr="00160C5C">
        <w:rPr>
          <w:i/>
          <w:iCs/>
        </w:rPr>
        <w:fldChar w:fldCharType="begin"/>
      </w:r>
      <w:r w:rsidRPr="00160C5C">
        <w:rPr>
          <w:i/>
          <w:iCs/>
        </w:rPr>
        <w:instrText xml:space="preserve"> SEQ Figure \* ARABIC </w:instrText>
      </w:r>
      <w:r w:rsidRPr="00160C5C">
        <w:rPr>
          <w:i/>
          <w:iCs/>
        </w:rPr>
        <w:fldChar w:fldCharType="separate"/>
      </w:r>
      <w:r w:rsidR="009D4A33">
        <w:rPr>
          <w:i/>
          <w:iCs/>
          <w:noProof/>
        </w:rPr>
        <w:t>9</w:t>
      </w:r>
      <w:r w:rsidRPr="00160C5C">
        <w:rPr>
          <w:i/>
          <w:iCs/>
        </w:rPr>
        <w:fldChar w:fldCharType="end"/>
      </w:r>
      <w:r w:rsidRPr="00160C5C">
        <w:rPr>
          <w:i/>
          <w:iCs/>
        </w:rPr>
        <w:t xml:space="preserve">: </w:t>
      </w:r>
      <w:r w:rsidRPr="00071B7E">
        <w:rPr>
          <w:b w:val="0"/>
          <w:bCs w:val="0"/>
          <w:i/>
          <w:iCs/>
        </w:rPr>
        <w:t>What–when–where plots showing test accuracy of different chess concepts over AlphaZero's training steps and network depth. McGrath et al. (2022).</w:t>
      </w:r>
      <w:bookmarkEnd w:id="56"/>
    </w:p>
    <w:p w14:paraId="297755DC" w14:textId="77777777" w:rsidR="00AF2334" w:rsidRDefault="00AF2334" w:rsidP="00AF2334"/>
    <w:p w14:paraId="58BE11BD" w14:textId="77777777" w:rsidR="00AF2334" w:rsidRPr="00AF2334" w:rsidRDefault="00AF2334" w:rsidP="00AF2334"/>
    <w:p w14:paraId="056BB136" w14:textId="37DDBCAE" w:rsidR="00850BBE" w:rsidRPr="008D3C9B" w:rsidRDefault="00CA551B" w:rsidP="00C0196A">
      <w:pPr>
        <w:pStyle w:val="Heading2"/>
        <w:jc w:val="both"/>
        <w:rPr>
          <w:rFonts w:cs="Arial"/>
        </w:rPr>
      </w:pPr>
      <w:bookmarkStart w:id="57" w:name="_Toc206439520"/>
      <w:bookmarkStart w:id="58" w:name="_Toc208141145"/>
      <w:r w:rsidRPr="008D3C9B">
        <w:rPr>
          <w:rFonts w:cs="Arial"/>
        </w:rPr>
        <w:t>Summary of Gaps</w:t>
      </w:r>
      <w:bookmarkEnd w:id="57"/>
      <w:bookmarkEnd w:id="58"/>
    </w:p>
    <w:p w14:paraId="44DA8FE6" w14:textId="0A9BE99D" w:rsidR="005355FE" w:rsidRPr="005355FE" w:rsidRDefault="005355FE" w:rsidP="005355FE">
      <w:pPr>
        <w:pStyle w:val="15Spacing"/>
        <w:rPr>
          <w:rFonts w:cs="Arial"/>
        </w:rPr>
      </w:pPr>
      <w:r w:rsidRPr="005355FE">
        <w:rPr>
          <w:rFonts w:cs="Arial"/>
        </w:rPr>
        <w:t>Current chess XAI methods face three critical limitations that this research addresses</w:t>
      </w:r>
    </w:p>
    <w:p w14:paraId="15D49BC9" w14:textId="2F795509" w:rsidR="005355FE" w:rsidRPr="005355FE" w:rsidRDefault="005355FE" w:rsidP="005355FE">
      <w:pPr>
        <w:pStyle w:val="15Spacing"/>
        <w:rPr>
          <w:rFonts w:cs="Arial"/>
          <w:b/>
          <w:bCs/>
        </w:rPr>
      </w:pPr>
      <w:r w:rsidRPr="005355FE">
        <w:rPr>
          <w:rFonts w:cs="Arial"/>
          <w:b/>
          <w:bCs/>
        </w:rPr>
        <w:t xml:space="preserve">Architectural Bias </w:t>
      </w:r>
    </w:p>
    <w:p w14:paraId="0FCF34F6" w14:textId="23CBD552" w:rsidR="005355FE" w:rsidRPr="005355FE" w:rsidRDefault="005355FE" w:rsidP="005355FE">
      <w:pPr>
        <w:pStyle w:val="15Spacing"/>
        <w:rPr>
          <w:rFonts w:cs="Arial"/>
        </w:rPr>
      </w:pPr>
      <w:r w:rsidRPr="005355FE">
        <w:rPr>
          <w:rFonts w:cs="Arial"/>
        </w:rPr>
        <w:t xml:space="preserve">Existing interpretability studies focus primarily on single architectures (typically AlphaZero's </w:t>
      </w:r>
      <w:proofErr w:type="spellStart"/>
      <w:r w:rsidRPr="005355FE">
        <w:rPr>
          <w:rFonts w:cs="Arial"/>
        </w:rPr>
        <w:t>ResNet</w:t>
      </w:r>
      <w:proofErr w:type="spellEnd"/>
      <w:r w:rsidRPr="005355FE">
        <w:rPr>
          <w:rFonts w:cs="Arial"/>
        </w:rPr>
        <w:t xml:space="preserve"> design) without systematically comparing how different CNN architectures (</w:t>
      </w:r>
      <w:proofErr w:type="spellStart"/>
      <w:r w:rsidRPr="005355FE">
        <w:rPr>
          <w:rFonts w:cs="Arial"/>
        </w:rPr>
        <w:t>ResNet</w:t>
      </w:r>
      <w:proofErr w:type="spellEnd"/>
      <w:r w:rsidRPr="005355FE">
        <w:rPr>
          <w:rFonts w:cs="Arial"/>
        </w:rPr>
        <w:t xml:space="preserve">, VGG, </w:t>
      </w:r>
      <w:proofErr w:type="spellStart"/>
      <w:r w:rsidRPr="005355FE">
        <w:rPr>
          <w:rFonts w:cs="Arial"/>
        </w:rPr>
        <w:lastRenderedPageBreak/>
        <w:t>DenseNet</w:t>
      </w:r>
      <w:proofErr w:type="spellEnd"/>
      <w:r w:rsidRPr="005355FE">
        <w:rPr>
          <w:rFonts w:cs="Arial"/>
        </w:rPr>
        <w:t>) develop distinct reasoning patterns. This architectural dependence of interpretable reasoning remains largely unexplored in chess AI.</w:t>
      </w:r>
    </w:p>
    <w:p w14:paraId="15076885" w14:textId="62059116" w:rsidR="005355FE" w:rsidRPr="005355FE" w:rsidRDefault="005355FE" w:rsidP="005355FE">
      <w:pPr>
        <w:pStyle w:val="15Spacing"/>
        <w:rPr>
          <w:rFonts w:cs="Arial"/>
          <w:b/>
          <w:bCs/>
        </w:rPr>
      </w:pPr>
      <w:r w:rsidRPr="005355FE">
        <w:rPr>
          <w:rFonts w:cs="Arial"/>
          <w:b/>
          <w:bCs/>
        </w:rPr>
        <w:t>Method Isolation</w:t>
      </w:r>
    </w:p>
    <w:p w14:paraId="1B2F8302" w14:textId="58DAD86B" w:rsidR="005355FE" w:rsidRPr="005355FE" w:rsidRDefault="005355FE" w:rsidP="005355FE">
      <w:pPr>
        <w:pStyle w:val="15Spacing"/>
        <w:rPr>
          <w:rFonts w:cs="Arial"/>
        </w:rPr>
      </w:pPr>
      <w:r w:rsidRPr="005355FE">
        <w:rPr>
          <w:rFonts w:cs="Arial"/>
        </w:rPr>
        <w:t>Most chess XAI research employs single interpretability techniques in isolation</w:t>
      </w:r>
      <w:r w:rsidR="00FE6A49">
        <w:rPr>
          <w:rFonts w:cs="Arial"/>
        </w:rPr>
        <w:t xml:space="preserve"> </w:t>
      </w:r>
      <w:r w:rsidRPr="005355FE">
        <w:rPr>
          <w:rFonts w:cs="Arial"/>
        </w:rPr>
        <w:t>either concept probes, gradient attribution, or feature analysis</w:t>
      </w:r>
      <w:r w:rsidR="00FE6A49">
        <w:rPr>
          <w:rFonts w:cs="Arial"/>
        </w:rPr>
        <w:t xml:space="preserve"> </w:t>
      </w:r>
      <w:r w:rsidRPr="005355FE">
        <w:rPr>
          <w:rFonts w:cs="Arial"/>
        </w:rPr>
        <w:t>without triangulating findings across complementary methods. This limits confidence in interpretability claims and obscures method-specific biases or artifacts.</w:t>
      </w:r>
    </w:p>
    <w:p w14:paraId="14EECE89" w14:textId="5CBFFADB" w:rsidR="005355FE" w:rsidRPr="005355FE" w:rsidRDefault="005355FE" w:rsidP="005355FE">
      <w:pPr>
        <w:pStyle w:val="15Spacing"/>
        <w:rPr>
          <w:rFonts w:cs="Arial"/>
          <w:b/>
          <w:bCs/>
        </w:rPr>
      </w:pPr>
      <w:r w:rsidRPr="005355FE">
        <w:rPr>
          <w:rFonts w:cs="Arial"/>
          <w:b/>
          <w:bCs/>
        </w:rPr>
        <w:t xml:space="preserve">Input Encoding Neglect </w:t>
      </w:r>
    </w:p>
    <w:p w14:paraId="4141EBD1" w14:textId="5BD70F28" w:rsidR="005355FE" w:rsidRPr="005355FE" w:rsidRDefault="005355FE" w:rsidP="005355FE">
      <w:pPr>
        <w:pStyle w:val="15Spacing"/>
        <w:rPr>
          <w:rFonts w:cs="Arial"/>
        </w:rPr>
      </w:pPr>
      <w:r w:rsidRPr="005355FE">
        <w:rPr>
          <w:rFonts w:cs="Arial"/>
        </w:rPr>
        <w:t>While board representation significantly affects model performance, its impact on interpretable concept learning remains unexplored. Sabatelli et al. (2018) demonstrated that bitmap input (binary piece presence</w:t>
      </w:r>
      <w:r w:rsidR="00FE6A49">
        <w:rPr>
          <w:rFonts w:cs="Arial"/>
        </w:rPr>
        <w:t>.</w:t>
      </w:r>
      <w:r w:rsidR="00FE6A49" w:rsidRPr="00FE6A49">
        <w:rPr>
          <w:rFonts w:cs="Arial"/>
        </w:rPr>
        <w:t xml:space="preserve"> A piece is marked with 0 when it is not present on that square, with 1 when it belongs to the player who should move and with −1 when it belongs to the opponent</w:t>
      </w:r>
      <w:r w:rsidRPr="005355FE">
        <w:rPr>
          <w:rFonts w:cs="Arial"/>
        </w:rPr>
        <w:t>) versus algebraic input (piece values: pawn=1, knight/bishop=3, etc.) creates distinct learning trajectories in neural networks (Figure 5), yet how these encoding differences influence interpretable reasoning patterns has received no systematic investigation.</w:t>
      </w:r>
    </w:p>
    <w:p w14:paraId="10823B64" w14:textId="64B96958" w:rsidR="003979C8" w:rsidRPr="003979C8" w:rsidRDefault="009F16CE" w:rsidP="008F37DE">
      <w:pPr>
        <w:pStyle w:val="Heading1"/>
        <w:jc w:val="center"/>
      </w:pPr>
      <w:bookmarkStart w:id="59" w:name="_Toc206439524"/>
      <w:bookmarkStart w:id="60" w:name="_Toc208141146"/>
      <w:r>
        <w:rPr>
          <w:rFonts w:cs="Arial"/>
        </w:rPr>
        <w:lastRenderedPageBreak/>
        <w:t>M</w:t>
      </w:r>
      <w:r w:rsidR="00357FD6" w:rsidRPr="008D3C9B">
        <w:rPr>
          <w:rFonts w:cs="Arial"/>
        </w:rPr>
        <w:t>ethodology</w:t>
      </w:r>
      <w:bookmarkEnd w:id="59"/>
      <w:r w:rsidR="00911DB2">
        <w:rPr>
          <w:rFonts w:cs="Arial"/>
        </w:rPr>
        <w:t xml:space="preserve"> and Methods</w:t>
      </w:r>
      <w:bookmarkEnd w:id="60"/>
    </w:p>
    <w:p w14:paraId="5C42F6DE" w14:textId="6C25D6E4" w:rsidR="00357FD6" w:rsidRPr="00610CB0" w:rsidRDefault="00357FD6" w:rsidP="00357FD6">
      <w:pPr>
        <w:pStyle w:val="Heading2"/>
        <w:rPr>
          <w:rFonts w:cs="Arial"/>
        </w:rPr>
      </w:pPr>
      <w:bookmarkStart w:id="61" w:name="_Toc206439525"/>
      <w:bookmarkStart w:id="62" w:name="_Toc208141147"/>
      <w:r w:rsidRPr="008D3C9B">
        <w:rPr>
          <w:rFonts w:cs="Arial"/>
        </w:rPr>
        <w:t>Research Design</w:t>
      </w:r>
      <w:bookmarkEnd w:id="61"/>
      <w:bookmarkEnd w:id="62"/>
    </w:p>
    <w:p w14:paraId="2EB8FD60" w14:textId="31CFE6BE" w:rsidR="00576696" w:rsidRDefault="00E9139B" w:rsidP="00D6125C">
      <w:pPr>
        <w:pStyle w:val="15Spacing"/>
        <w:jc w:val="both"/>
        <w:rPr>
          <w:rFonts w:cs="Arial"/>
          <w:lang w:eastAsia="en-GB"/>
        </w:rPr>
      </w:pPr>
      <w:r w:rsidRPr="008D3C9B">
        <w:rPr>
          <w:rFonts w:cs="Arial"/>
          <w:lang w:eastAsia="en-GB"/>
        </w:rPr>
        <w:t>I’ll</w:t>
      </w:r>
      <w:r w:rsidR="00357FD6" w:rsidRPr="008D3C9B">
        <w:rPr>
          <w:rFonts w:cs="Arial"/>
          <w:lang w:eastAsia="en-GB"/>
        </w:rPr>
        <w:t xml:space="preserve"> adopt a build–explain–evaluate design. </w:t>
      </w:r>
      <w:r w:rsidR="00B72C0D">
        <w:rPr>
          <w:rFonts w:cs="Arial"/>
          <w:lang w:eastAsia="en-GB"/>
        </w:rPr>
        <w:t>The goal is to</w:t>
      </w:r>
      <w:r w:rsidR="00357FD6" w:rsidRPr="008D3C9B">
        <w:rPr>
          <w:rFonts w:cs="Arial"/>
          <w:lang w:eastAsia="en-GB"/>
        </w:rPr>
        <w:t xml:space="preserve"> train</w:t>
      </w:r>
      <w:r w:rsidRPr="008D3C9B">
        <w:rPr>
          <w:rFonts w:cs="Arial"/>
          <w:lang w:eastAsia="en-GB"/>
        </w:rPr>
        <w:t xml:space="preserve"> </w:t>
      </w:r>
      <w:r w:rsidR="00357FD6" w:rsidRPr="008D3C9B">
        <w:rPr>
          <w:rFonts w:cs="Arial"/>
          <w:lang w:eastAsia="en-GB"/>
        </w:rPr>
        <w:t>a supervised policy network that maps a chess position to a probability distribution over legal next move. Second, I</w:t>
      </w:r>
      <w:r w:rsidRPr="008D3C9B">
        <w:rPr>
          <w:rFonts w:cs="Arial"/>
          <w:lang w:eastAsia="en-GB"/>
        </w:rPr>
        <w:t>’ll</w:t>
      </w:r>
      <w:r w:rsidR="00357FD6" w:rsidRPr="008D3C9B">
        <w:rPr>
          <w:rFonts w:cs="Arial"/>
          <w:lang w:eastAsia="en-GB"/>
        </w:rPr>
        <w:t xml:space="preserve"> attach explainability probes (a simple surrogate model with SHAP attributions and concept-based tests such as TCAV) to examine whether the network’s internal features align with human chess concepts. Finally, </w:t>
      </w:r>
      <w:r w:rsidRPr="008D3C9B">
        <w:rPr>
          <w:rFonts w:cs="Arial"/>
          <w:lang w:eastAsia="en-GB"/>
        </w:rPr>
        <w:t>I will</w:t>
      </w:r>
      <w:r w:rsidR="00357FD6" w:rsidRPr="008D3C9B">
        <w:rPr>
          <w:rFonts w:cs="Arial"/>
          <w:lang w:eastAsia="en-GB"/>
        </w:rPr>
        <w:t xml:space="preserve"> evaluate both predictive performance (top-k accuracy under the legal move set, agreement with a reference engine) and explanation quality (concept sensitivity vs. random baselines, consistency across probes).</w:t>
      </w:r>
    </w:p>
    <w:p w14:paraId="7312AD62" w14:textId="0F4966AD" w:rsidR="00576696" w:rsidRPr="00576696" w:rsidRDefault="00576696" w:rsidP="00D6125C">
      <w:pPr>
        <w:pStyle w:val="Heading3"/>
        <w:jc w:val="both"/>
        <w:rPr>
          <w:rFonts w:cs="Arial"/>
          <w:bCs/>
        </w:rPr>
      </w:pPr>
      <w:bookmarkStart w:id="63" w:name="_Toc208141148"/>
      <w:r>
        <w:rPr>
          <w:rFonts w:cs="Arial"/>
          <w:bCs/>
        </w:rPr>
        <w:t>Research Questions</w:t>
      </w:r>
      <w:bookmarkEnd w:id="63"/>
    </w:p>
    <w:p w14:paraId="3E84ADB6" w14:textId="3C83FE21" w:rsidR="00D6125C" w:rsidRPr="00D6125C" w:rsidRDefault="00D6125C" w:rsidP="00D6125C">
      <w:pPr>
        <w:pStyle w:val="15Spacing"/>
        <w:jc w:val="both"/>
        <w:rPr>
          <w:rFonts w:cs="Arial"/>
          <w:lang w:eastAsia="en-GB"/>
        </w:rPr>
      </w:pPr>
      <w:r w:rsidRPr="00D6125C">
        <w:rPr>
          <w:rFonts w:cs="Arial"/>
          <w:b/>
          <w:bCs/>
          <w:lang w:eastAsia="en-GB"/>
        </w:rPr>
        <w:t>RQ1:</w:t>
      </w:r>
      <w:r w:rsidRPr="00D6125C">
        <w:rPr>
          <w:rFonts w:cs="Arial"/>
          <w:lang w:eastAsia="en-GB"/>
        </w:rPr>
        <w:t xml:space="preserve"> How accurately can a neural network-based chess engine predict moves compared to a benchmark engine when trained on </w:t>
      </w:r>
      <w:proofErr w:type="spellStart"/>
      <w:r w:rsidRPr="00D6125C">
        <w:rPr>
          <w:rFonts w:cs="Arial"/>
          <w:lang w:eastAsia="en-GB"/>
        </w:rPr>
        <w:t>Lichess</w:t>
      </w:r>
      <w:proofErr w:type="spellEnd"/>
      <w:r w:rsidRPr="00D6125C">
        <w:rPr>
          <w:rFonts w:cs="Arial"/>
          <w:lang w:eastAsia="en-GB"/>
        </w:rPr>
        <w:t xml:space="preserve"> data?</w:t>
      </w:r>
    </w:p>
    <w:p w14:paraId="0308F67D" w14:textId="77777777" w:rsidR="00D6125C" w:rsidRPr="00D6125C" w:rsidRDefault="00D6125C" w:rsidP="00D6125C">
      <w:pPr>
        <w:pStyle w:val="15Spacing"/>
        <w:jc w:val="both"/>
        <w:rPr>
          <w:rFonts w:cs="Arial"/>
          <w:lang w:eastAsia="en-GB"/>
        </w:rPr>
      </w:pPr>
      <w:r w:rsidRPr="00D6125C">
        <w:rPr>
          <w:rFonts w:cs="Arial"/>
          <w:b/>
          <w:bCs/>
          <w:lang w:eastAsia="en-GB"/>
        </w:rPr>
        <w:t>RQ2:</w:t>
      </w:r>
      <w:r w:rsidRPr="00D6125C">
        <w:rPr>
          <w:rFonts w:cs="Arial"/>
          <w:lang w:eastAsia="en-GB"/>
        </w:rPr>
        <w:t xml:space="preserve"> Which interpretability techniques (e.g., saliency maps, Concept Activation Vectors, linear probes) best reveal human-understandable chess concepts from the model's internal representations?</w:t>
      </w:r>
    </w:p>
    <w:p w14:paraId="09E4C4F2" w14:textId="77777777" w:rsidR="00D6125C" w:rsidRPr="00D6125C" w:rsidRDefault="00D6125C" w:rsidP="00D6125C">
      <w:pPr>
        <w:pStyle w:val="15Spacing"/>
        <w:jc w:val="both"/>
        <w:rPr>
          <w:rFonts w:cs="Arial"/>
          <w:lang w:eastAsia="en-GB"/>
        </w:rPr>
      </w:pPr>
      <w:r w:rsidRPr="00D6125C">
        <w:rPr>
          <w:rFonts w:cs="Arial"/>
          <w:b/>
          <w:bCs/>
          <w:lang w:eastAsia="en-GB"/>
        </w:rPr>
        <w:t>RQ3:</w:t>
      </w:r>
      <w:r w:rsidRPr="00D6125C">
        <w:rPr>
          <w:rFonts w:cs="Arial"/>
          <w:lang w:eastAsia="en-GB"/>
        </w:rPr>
        <w:t xml:space="preserve"> How consistently do different interpretability methods identify the same concepts for a given chess position?</w:t>
      </w:r>
    </w:p>
    <w:p w14:paraId="28643FD9" w14:textId="77777777" w:rsidR="00D6125C" w:rsidRDefault="00D6125C" w:rsidP="00D6125C">
      <w:pPr>
        <w:pStyle w:val="15Spacing"/>
        <w:jc w:val="both"/>
        <w:rPr>
          <w:rFonts w:cs="Arial"/>
          <w:lang w:eastAsia="en-GB"/>
        </w:rPr>
      </w:pPr>
      <w:r w:rsidRPr="00D6125C">
        <w:rPr>
          <w:rFonts w:cs="Arial"/>
          <w:b/>
          <w:bCs/>
          <w:lang w:eastAsia="en-GB"/>
        </w:rPr>
        <w:t>RQ4:</w:t>
      </w:r>
      <w:r w:rsidRPr="00D6125C">
        <w:rPr>
          <w:rFonts w:cs="Arial"/>
          <w:lang w:eastAsia="en-GB"/>
        </w:rPr>
        <w:t xml:space="preserve"> What can be learned about how deep neural networks represent and develop chess concepts during supervised training?</w:t>
      </w:r>
    </w:p>
    <w:p w14:paraId="5DA9F136" w14:textId="77777777" w:rsidR="00576696" w:rsidRDefault="00576696" w:rsidP="00D6125C">
      <w:pPr>
        <w:pStyle w:val="15Spacing"/>
        <w:jc w:val="both"/>
        <w:rPr>
          <w:rFonts w:cs="Arial"/>
          <w:lang w:eastAsia="en-GB"/>
        </w:rPr>
      </w:pPr>
    </w:p>
    <w:p w14:paraId="0BF3B660" w14:textId="77777777" w:rsidR="00576696" w:rsidRDefault="00576696" w:rsidP="00576696">
      <w:pPr>
        <w:pStyle w:val="15Spacing"/>
        <w:jc w:val="both"/>
        <w:rPr>
          <w:rFonts w:cs="Arial"/>
          <w:lang w:eastAsia="en-GB"/>
        </w:rPr>
      </w:pPr>
      <w:r w:rsidRPr="00576696">
        <w:rPr>
          <w:rFonts w:cs="Arial"/>
          <w:b/>
          <w:bCs/>
          <w:lang w:eastAsia="en-GB"/>
        </w:rPr>
        <w:t>Stage 1: Build</w:t>
      </w:r>
      <w:r w:rsidRPr="00576696">
        <w:rPr>
          <w:rFonts w:cs="Arial"/>
          <w:lang w:eastAsia="en-GB"/>
        </w:rPr>
        <w:t xml:space="preserve"> </w:t>
      </w:r>
    </w:p>
    <w:p w14:paraId="238E584D" w14:textId="5197E628" w:rsidR="00576696" w:rsidRPr="00576696" w:rsidRDefault="00576696" w:rsidP="00576696">
      <w:pPr>
        <w:pStyle w:val="15Spacing"/>
        <w:jc w:val="both"/>
        <w:rPr>
          <w:rFonts w:cs="Arial"/>
          <w:lang w:eastAsia="en-GB"/>
        </w:rPr>
      </w:pPr>
      <w:r w:rsidRPr="00576696">
        <w:rPr>
          <w:rFonts w:cs="Arial"/>
          <w:lang w:eastAsia="en-GB"/>
        </w:rPr>
        <w:t xml:space="preserve">Train multiple CNN </w:t>
      </w:r>
      <w:r w:rsidR="00D63B73">
        <w:rPr>
          <w:rFonts w:cs="Arial"/>
          <w:lang w:eastAsia="en-GB"/>
        </w:rPr>
        <w:t xml:space="preserve">models </w:t>
      </w:r>
      <w:r w:rsidRPr="00576696">
        <w:rPr>
          <w:rFonts w:cs="Arial"/>
          <w:lang w:eastAsia="en-GB"/>
        </w:rPr>
        <w:t xml:space="preserve">on </w:t>
      </w:r>
      <w:proofErr w:type="spellStart"/>
      <w:r w:rsidRPr="00576696">
        <w:rPr>
          <w:rFonts w:cs="Arial"/>
          <w:lang w:eastAsia="en-GB"/>
        </w:rPr>
        <w:t>Lichess</w:t>
      </w:r>
      <w:proofErr w:type="spellEnd"/>
      <w:r w:rsidRPr="00576696">
        <w:rPr>
          <w:rFonts w:cs="Arial"/>
          <w:lang w:eastAsia="en-GB"/>
        </w:rPr>
        <w:t xml:space="preserve"> </w:t>
      </w:r>
      <w:r w:rsidR="00350A7D">
        <w:rPr>
          <w:rFonts w:cs="Arial"/>
          <w:lang w:eastAsia="en-GB"/>
        </w:rPr>
        <w:t>data</w:t>
      </w:r>
      <w:r w:rsidRPr="00576696">
        <w:rPr>
          <w:rFonts w:cs="Arial"/>
          <w:lang w:eastAsia="en-GB"/>
        </w:rPr>
        <w:t xml:space="preserve"> using supervised learning. Each architecture is tested with both 12-plane and 19-plane board encodings to systematically compare architectural biases and input representation effects. This stage addresses RQ1 by establishing baseline move prediction accuracy across different </w:t>
      </w:r>
      <w:r w:rsidR="00C757FF">
        <w:rPr>
          <w:rFonts w:cs="Arial"/>
          <w:lang w:eastAsia="en-GB"/>
        </w:rPr>
        <w:t>architectural</w:t>
      </w:r>
      <w:r w:rsidRPr="00576696">
        <w:rPr>
          <w:rFonts w:cs="Arial"/>
          <w:lang w:eastAsia="en-GB"/>
        </w:rPr>
        <w:t xml:space="preserve"> designs.</w:t>
      </w:r>
    </w:p>
    <w:p w14:paraId="15AC3DFD" w14:textId="77777777" w:rsidR="00576696" w:rsidRDefault="00576696" w:rsidP="00576696">
      <w:pPr>
        <w:pStyle w:val="15Spacing"/>
        <w:jc w:val="both"/>
        <w:rPr>
          <w:rFonts w:cs="Arial"/>
          <w:lang w:eastAsia="en-GB"/>
        </w:rPr>
      </w:pPr>
      <w:r w:rsidRPr="00576696">
        <w:rPr>
          <w:rFonts w:cs="Arial"/>
          <w:b/>
          <w:bCs/>
          <w:lang w:eastAsia="en-GB"/>
        </w:rPr>
        <w:t>Stage 2: Explain</w:t>
      </w:r>
      <w:r w:rsidRPr="00576696">
        <w:rPr>
          <w:rFonts w:cs="Arial"/>
          <w:lang w:eastAsia="en-GB"/>
        </w:rPr>
        <w:t xml:space="preserve"> </w:t>
      </w:r>
    </w:p>
    <w:p w14:paraId="26DE39F2" w14:textId="7CEFC6D8" w:rsidR="00576696" w:rsidRPr="00576696" w:rsidRDefault="00576696" w:rsidP="00576696">
      <w:pPr>
        <w:pStyle w:val="15Spacing"/>
        <w:jc w:val="both"/>
        <w:rPr>
          <w:rFonts w:cs="Arial"/>
          <w:lang w:eastAsia="en-GB"/>
        </w:rPr>
      </w:pPr>
      <w:r w:rsidRPr="00576696">
        <w:rPr>
          <w:rFonts w:cs="Arial"/>
          <w:lang w:eastAsia="en-GB"/>
        </w:rPr>
        <w:t>Apply complementary interpretability methods to trained models: gradient-based attribution for spatial attention patterns, SHAP analysis for feature-level explanations, and TCAV for concept-based validation. This multi-method approach addresses RQ2 by revealing how different architectures internalize human-interpretable chess concepts, while the method triangulation addresses RQ3 by testing consistency across interpretability techniques.</w:t>
      </w:r>
    </w:p>
    <w:p w14:paraId="207F8700" w14:textId="77777777" w:rsidR="00576696" w:rsidRDefault="00576696" w:rsidP="00576696">
      <w:pPr>
        <w:pStyle w:val="15Spacing"/>
        <w:jc w:val="both"/>
        <w:rPr>
          <w:rFonts w:cs="Arial"/>
          <w:lang w:eastAsia="en-GB"/>
        </w:rPr>
      </w:pPr>
      <w:r w:rsidRPr="00576696">
        <w:rPr>
          <w:rFonts w:cs="Arial"/>
          <w:b/>
          <w:bCs/>
          <w:lang w:eastAsia="en-GB"/>
        </w:rPr>
        <w:t>Stage 3: Evaluate</w:t>
      </w:r>
      <w:r w:rsidRPr="00576696">
        <w:rPr>
          <w:rFonts w:cs="Arial"/>
          <w:lang w:eastAsia="en-GB"/>
        </w:rPr>
        <w:t xml:space="preserve"> </w:t>
      </w:r>
    </w:p>
    <w:p w14:paraId="3661C6B1" w14:textId="080E1D1D" w:rsidR="00576696" w:rsidRDefault="00576696" w:rsidP="00576696">
      <w:pPr>
        <w:pStyle w:val="15Spacing"/>
        <w:jc w:val="both"/>
        <w:rPr>
          <w:rFonts w:cs="Arial"/>
          <w:lang w:eastAsia="en-GB"/>
        </w:rPr>
      </w:pPr>
      <w:r w:rsidRPr="00576696">
        <w:rPr>
          <w:rFonts w:cs="Arial"/>
          <w:lang w:eastAsia="en-GB"/>
        </w:rPr>
        <w:t>Assess both predictive performance (top-k accuracy, Stockfish agreement) and explanatory quality (concept consistency, cross-method correlation) to validate the interpretability framework. This comprehensive evaluation addresses RQ4 by quantifying how neural networks develop chess concept representations during training.</w:t>
      </w:r>
    </w:p>
    <w:p w14:paraId="40CA654C" w14:textId="77777777" w:rsidR="004439E6" w:rsidRDefault="004439E6" w:rsidP="00576696">
      <w:pPr>
        <w:pStyle w:val="15Spacing"/>
        <w:jc w:val="both"/>
        <w:rPr>
          <w:rFonts w:cs="Arial"/>
          <w:lang w:eastAsia="en-GB"/>
        </w:rPr>
      </w:pPr>
    </w:p>
    <w:p w14:paraId="40F4CD88" w14:textId="0A7DAC75" w:rsidR="004439E6" w:rsidRDefault="004439E6" w:rsidP="00576696">
      <w:pPr>
        <w:pStyle w:val="15Spacing"/>
        <w:jc w:val="both"/>
        <w:rPr>
          <w:rFonts w:cs="Arial"/>
          <w:lang w:eastAsia="en-GB"/>
        </w:rPr>
      </w:pPr>
      <w:r>
        <w:rPr>
          <w:noProof/>
        </w:rPr>
        <w:lastRenderedPageBreak/>
        <w:drawing>
          <wp:inline distT="0" distB="0" distL="0" distR="0" wp14:anchorId="124DB403" wp14:editId="09675D38">
            <wp:extent cx="6118860" cy="1933112"/>
            <wp:effectExtent l="0" t="0" r="0" b="0"/>
            <wp:docPr id="608463233" name="Picture 3" descr="A diagram with text and notes&#10;&#10;Preprocessing&#10;dataset Loaders&#10;Training Models&#10;Interpretability&#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63233" name="Picture 3" descr="A diagram with text and notes&#10;&#10;Preprocessing&#10;dataset Loaders&#10;Training Models&#10;Interpretability&#10;"/>
                    <pic:cNvPicPr/>
                  </pic:nvPicPr>
                  <pic:blipFill rotWithShape="1">
                    <a:blip r:embed="rId28" cstate="print">
                      <a:extLst>
                        <a:ext uri="{28A0092B-C50C-407E-A947-70E740481C1C}">
                          <a14:useLocalDpi xmlns:a14="http://schemas.microsoft.com/office/drawing/2010/main" val="0"/>
                        </a:ext>
                      </a:extLst>
                    </a:blip>
                    <a:srcRect l="-254" t="-698" r="254" b="35251"/>
                    <a:stretch>
                      <a:fillRect/>
                    </a:stretch>
                  </pic:blipFill>
                  <pic:spPr bwMode="auto">
                    <a:xfrm>
                      <a:off x="0" y="0"/>
                      <a:ext cx="6120130" cy="1933513"/>
                    </a:xfrm>
                    <a:prstGeom prst="rect">
                      <a:avLst/>
                    </a:prstGeom>
                    <a:ln>
                      <a:noFill/>
                    </a:ln>
                    <a:extLst>
                      <a:ext uri="{53640926-AAD7-44D8-BBD7-CCE9431645EC}">
                        <a14:shadowObscured xmlns:a14="http://schemas.microsoft.com/office/drawing/2010/main"/>
                      </a:ext>
                    </a:extLst>
                  </pic:spPr>
                </pic:pic>
              </a:graphicData>
            </a:graphic>
          </wp:inline>
        </w:drawing>
      </w:r>
    </w:p>
    <w:p w14:paraId="26252099" w14:textId="3587E30F" w:rsidR="002A18AB" w:rsidRPr="00160C5C" w:rsidRDefault="00160C5C" w:rsidP="00160C5C">
      <w:pPr>
        <w:pStyle w:val="Caption"/>
        <w:rPr>
          <w:rFonts w:cs="Arial"/>
          <w:i/>
          <w:iCs/>
          <w:lang w:eastAsia="en-GB"/>
        </w:rPr>
      </w:pPr>
      <w:bookmarkStart w:id="64" w:name="_Toc208130740"/>
      <w:r w:rsidRPr="00160C5C">
        <w:rPr>
          <w:i/>
          <w:iCs/>
        </w:rPr>
        <w:t xml:space="preserve">Figure </w:t>
      </w:r>
      <w:r w:rsidRPr="00160C5C">
        <w:rPr>
          <w:i/>
          <w:iCs/>
        </w:rPr>
        <w:fldChar w:fldCharType="begin"/>
      </w:r>
      <w:r w:rsidRPr="00160C5C">
        <w:rPr>
          <w:i/>
          <w:iCs/>
        </w:rPr>
        <w:instrText xml:space="preserve"> SEQ Figure \* ARABIC </w:instrText>
      </w:r>
      <w:r w:rsidRPr="00160C5C">
        <w:rPr>
          <w:i/>
          <w:iCs/>
        </w:rPr>
        <w:fldChar w:fldCharType="separate"/>
      </w:r>
      <w:r w:rsidR="009D4A33">
        <w:rPr>
          <w:i/>
          <w:iCs/>
          <w:noProof/>
        </w:rPr>
        <w:t>10</w:t>
      </w:r>
      <w:r w:rsidRPr="00160C5C">
        <w:rPr>
          <w:i/>
          <w:iCs/>
        </w:rPr>
        <w:fldChar w:fldCharType="end"/>
      </w:r>
      <w:r w:rsidRPr="00160C5C">
        <w:rPr>
          <w:i/>
          <w:iCs/>
        </w:rPr>
        <w:t>: Showing proposed plans and methods to focus on</w:t>
      </w:r>
      <w:bookmarkEnd w:id="64"/>
    </w:p>
    <w:p w14:paraId="3F65698C" w14:textId="3E1672EA" w:rsidR="00831841" w:rsidRDefault="005829D4" w:rsidP="00831841">
      <w:pPr>
        <w:pStyle w:val="Heading2"/>
        <w:rPr>
          <w:rFonts w:cs="Arial"/>
        </w:rPr>
      </w:pPr>
      <w:bookmarkStart w:id="65" w:name="_Toc208141149"/>
      <w:r w:rsidRPr="005829D4">
        <w:rPr>
          <w:rFonts w:cs="Arial"/>
        </w:rPr>
        <w:t>Implementation Environment and Dataset Strategy</w:t>
      </w:r>
      <w:bookmarkEnd w:id="65"/>
    </w:p>
    <w:p w14:paraId="3EE3D341" w14:textId="70439CF8" w:rsidR="004C614E" w:rsidRPr="004C614E" w:rsidRDefault="004C614E" w:rsidP="004C614E">
      <w:pPr>
        <w:pStyle w:val="15Spacing"/>
      </w:pPr>
      <w:r w:rsidRPr="004C614E">
        <w:t>This section outlines the practical foundations of the project: the computing environment used for training and experimentation, the dataset acquisition strategy, and the reproducibility safeguards that ensure consistency across experimental runs.</w:t>
      </w:r>
    </w:p>
    <w:p w14:paraId="138EFF87" w14:textId="4A70595F" w:rsidR="0097074C" w:rsidRPr="0097074C" w:rsidRDefault="00831841" w:rsidP="0097074C">
      <w:pPr>
        <w:pStyle w:val="Heading3"/>
        <w:jc w:val="both"/>
        <w:rPr>
          <w:rFonts w:cs="Arial"/>
          <w:bCs/>
        </w:rPr>
      </w:pPr>
      <w:bookmarkStart w:id="66" w:name="_Toc208141150"/>
      <w:r>
        <w:rPr>
          <w:rFonts w:cs="Arial"/>
          <w:bCs/>
        </w:rPr>
        <w:t>Environment</w:t>
      </w:r>
      <w:bookmarkEnd w:id="66"/>
    </w:p>
    <w:p w14:paraId="13BA1F85" w14:textId="28E72775" w:rsidR="004876F3" w:rsidRDefault="0097074C" w:rsidP="0097074C">
      <w:pPr>
        <w:pStyle w:val="15Spacing"/>
      </w:pPr>
      <w:r w:rsidRPr="0097074C">
        <w:t xml:space="preserve">Primary experiments will be conducted using </w:t>
      </w:r>
      <w:r w:rsidRPr="0097074C">
        <w:rPr>
          <w:rStyle w:val="Strong"/>
          <w:rFonts w:cs="Arial"/>
          <w:b w:val="0"/>
          <w:bCs w:val="0"/>
          <w:szCs w:val="22"/>
        </w:rPr>
        <w:t>Kaggle</w:t>
      </w:r>
      <w:r w:rsidRPr="0097074C">
        <w:rPr>
          <w:rStyle w:val="Strong"/>
          <w:rFonts w:cs="Arial"/>
          <w:szCs w:val="22"/>
        </w:rPr>
        <w:t xml:space="preserve"> </w:t>
      </w:r>
      <w:r w:rsidRPr="0097074C">
        <w:rPr>
          <w:rStyle w:val="Strong"/>
          <w:rFonts w:cs="Arial"/>
          <w:b w:val="0"/>
          <w:bCs w:val="0"/>
          <w:szCs w:val="22"/>
        </w:rPr>
        <w:t>notebooks</w:t>
      </w:r>
      <w:r w:rsidRPr="0097074C">
        <w:t xml:space="preserve"> with GPU support. This environment offers accessible compute resources, fast iteration, and built-in dataset management. Libraries will be </w:t>
      </w:r>
      <w:r w:rsidRPr="0097074C">
        <w:rPr>
          <w:rStyle w:val="Strong"/>
          <w:rFonts w:cs="Arial"/>
          <w:b w:val="0"/>
          <w:bCs w:val="0"/>
          <w:szCs w:val="22"/>
        </w:rPr>
        <w:t>version-pinned</w:t>
      </w:r>
      <w:r w:rsidRPr="0097074C">
        <w:t xml:space="preserve">, and hardware specifications (GPU/CPU/RAM) will be recorded for each run. To support large-scale training, </w:t>
      </w:r>
      <w:r w:rsidRPr="0097074C">
        <w:rPr>
          <w:rStyle w:val="Strong"/>
          <w:rFonts w:cs="Arial"/>
          <w:b w:val="0"/>
          <w:bCs w:val="0"/>
          <w:szCs w:val="22"/>
        </w:rPr>
        <w:t>dataset</w:t>
      </w:r>
      <w:r>
        <w:rPr>
          <w:rStyle w:val="Strong"/>
          <w:rFonts w:cs="Arial"/>
          <w:b w:val="0"/>
          <w:bCs w:val="0"/>
          <w:szCs w:val="22"/>
        </w:rPr>
        <w:t>s</w:t>
      </w:r>
      <w:r w:rsidRPr="0097074C">
        <w:t xml:space="preserve"> (which exceeds standard notebook upload limits) </w:t>
      </w:r>
      <w:r>
        <w:t>can</w:t>
      </w:r>
      <w:r w:rsidRPr="0097074C">
        <w:t xml:space="preserve"> be </w:t>
      </w:r>
      <w:r w:rsidRPr="0097074C">
        <w:rPr>
          <w:rStyle w:val="Strong"/>
          <w:rFonts w:cs="Arial"/>
          <w:b w:val="0"/>
          <w:bCs w:val="0"/>
          <w:szCs w:val="22"/>
        </w:rPr>
        <w:t>uploaded as a private Kaggle dataset</w:t>
      </w:r>
      <w:r w:rsidRPr="0097074C">
        <w:t xml:space="preserve"> and referenced directly </w:t>
      </w:r>
      <w:r w:rsidR="00797300">
        <w:t>by</w:t>
      </w:r>
      <w:r w:rsidRPr="0097074C">
        <w:t xml:space="preserve"> the notebook. This enables fast, persistent access to compressed PGN files without manual re-uploading.</w:t>
      </w:r>
    </w:p>
    <w:p w14:paraId="78117C9B" w14:textId="77777777" w:rsidR="004876F3" w:rsidRPr="00831841" w:rsidRDefault="004876F3" w:rsidP="004876F3">
      <w:pPr>
        <w:pStyle w:val="Heading3"/>
        <w:jc w:val="both"/>
        <w:rPr>
          <w:rStyle w:val="Strong"/>
          <w:rFonts w:cs="Arial"/>
          <w:bCs w:val="0"/>
          <w:szCs w:val="22"/>
        </w:rPr>
      </w:pPr>
      <w:bookmarkStart w:id="67" w:name="_Toc208141151"/>
      <w:r>
        <w:rPr>
          <w:rFonts w:cs="Arial"/>
          <w:bCs/>
        </w:rPr>
        <w:t>Reproducibility</w:t>
      </w:r>
      <w:bookmarkEnd w:id="67"/>
    </w:p>
    <w:p w14:paraId="6EFCDD41" w14:textId="4A8B5D4D" w:rsidR="00911DB2" w:rsidRPr="0097074C" w:rsidRDefault="004876F3" w:rsidP="0097074C">
      <w:pPr>
        <w:pStyle w:val="15Spacing"/>
        <w:rPr>
          <w:lang w:eastAsia="en-GB"/>
        </w:rPr>
      </w:pPr>
      <w:r w:rsidRPr="0097074C">
        <w:t xml:space="preserve">To ensure reproducibility across experiments, both </w:t>
      </w:r>
      <w:r w:rsidRPr="0097074C">
        <w:rPr>
          <w:rStyle w:val="Strong"/>
          <w:rFonts w:cs="Arial"/>
          <w:b w:val="0"/>
          <w:bCs w:val="0"/>
          <w:szCs w:val="22"/>
        </w:rPr>
        <w:t>code-level and tensor-level randomness</w:t>
      </w:r>
      <w:r w:rsidRPr="0097074C">
        <w:t xml:space="preserve"> will be controlled. This includes setting random seeds for Python, NumPy, and </w:t>
      </w:r>
      <w:proofErr w:type="spellStart"/>
      <w:r w:rsidRPr="0097074C">
        <w:t>PyTorch</w:t>
      </w:r>
      <w:proofErr w:type="spellEnd"/>
      <w:r w:rsidRPr="0097074C">
        <w:t xml:space="preserve">, and enabling </w:t>
      </w:r>
      <w:r w:rsidRPr="0097074C">
        <w:rPr>
          <w:rStyle w:val="Strong"/>
          <w:rFonts w:cs="Arial"/>
          <w:b w:val="0"/>
          <w:bCs w:val="0"/>
          <w:szCs w:val="22"/>
        </w:rPr>
        <w:t>deterministic tensor operations</w:t>
      </w:r>
      <w:r>
        <w:t xml:space="preserve">. </w:t>
      </w:r>
      <w:r w:rsidRPr="0097074C">
        <w:t xml:space="preserve">Dataset versions, data split specifications, and the </w:t>
      </w:r>
      <w:r w:rsidRPr="0097074C">
        <w:rPr>
          <w:rStyle w:val="Strong"/>
          <w:rFonts w:cs="Arial"/>
          <w:b w:val="0"/>
          <w:bCs w:val="0"/>
          <w:szCs w:val="22"/>
        </w:rPr>
        <w:t>exact move-vocabulary hash</w:t>
      </w:r>
      <w:r w:rsidRPr="0097074C">
        <w:t xml:space="preserve"> will be logged for every experiment.</w:t>
      </w:r>
      <w:r>
        <w:rPr>
          <w:lang w:eastAsia="en-GB"/>
        </w:rPr>
        <w:t xml:space="preserve"> </w:t>
      </w:r>
      <w:r w:rsidRPr="0097074C">
        <w:t xml:space="preserve">Where engine supervision is used (e.g., Stockfish annotations), the engine </w:t>
      </w:r>
      <w:r w:rsidRPr="0097074C">
        <w:rPr>
          <w:rStyle w:val="Strong"/>
          <w:rFonts w:cs="Arial"/>
          <w:b w:val="0"/>
          <w:bCs w:val="0"/>
          <w:szCs w:val="22"/>
        </w:rPr>
        <w:t>build version</w:t>
      </w:r>
      <w:r w:rsidRPr="0097074C">
        <w:rPr>
          <w:b/>
          <w:bCs/>
        </w:rPr>
        <w:t xml:space="preserve"> </w:t>
      </w:r>
      <w:r w:rsidRPr="0097074C">
        <w:t xml:space="preserve">and </w:t>
      </w:r>
      <w:r w:rsidRPr="0097074C">
        <w:rPr>
          <w:rStyle w:val="Strong"/>
          <w:rFonts w:cs="Arial"/>
          <w:b w:val="0"/>
          <w:bCs w:val="0"/>
          <w:szCs w:val="22"/>
        </w:rPr>
        <w:t>search depth</w:t>
      </w:r>
      <w:r w:rsidRPr="0097074C">
        <w:t xml:space="preserve"> will also be recorded. All model checkpoints, configuration files, preprocessing scripts, and dataset mappings will be archived, enabling </w:t>
      </w:r>
      <w:r w:rsidRPr="0097074C">
        <w:rPr>
          <w:rStyle w:val="Strong"/>
          <w:rFonts w:cs="Arial"/>
          <w:b w:val="0"/>
          <w:bCs w:val="0"/>
          <w:szCs w:val="22"/>
        </w:rPr>
        <w:t>full reruns and independent verification</w:t>
      </w:r>
      <w:r w:rsidRPr="0097074C">
        <w:t xml:space="preserve"> of results. These artefacts will be versioned alongside the exported notebook files to support consistent documentation and traceability.</w:t>
      </w:r>
    </w:p>
    <w:p w14:paraId="7E133B4C" w14:textId="69A83FEB" w:rsidR="004876F3" w:rsidRPr="008D3C9B" w:rsidRDefault="00911DB2" w:rsidP="004876F3">
      <w:pPr>
        <w:pStyle w:val="Heading2"/>
        <w:rPr>
          <w:rFonts w:cs="Arial"/>
        </w:rPr>
      </w:pPr>
      <w:bookmarkStart w:id="68" w:name="_Toc208141152"/>
      <w:r>
        <w:rPr>
          <w:rFonts w:cs="Arial"/>
        </w:rPr>
        <w:t>Methods</w:t>
      </w:r>
      <w:bookmarkEnd w:id="68"/>
    </w:p>
    <w:p w14:paraId="0113B2BF" w14:textId="20BE73FC" w:rsidR="00911DB2" w:rsidRPr="00831841" w:rsidRDefault="00911DB2" w:rsidP="00911DB2">
      <w:pPr>
        <w:pStyle w:val="Heading3"/>
        <w:jc w:val="both"/>
        <w:rPr>
          <w:rStyle w:val="Strong"/>
          <w:rFonts w:cs="Arial"/>
          <w:bCs w:val="0"/>
          <w:szCs w:val="22"/>
        </w:rPr>
      </w:pPr>
      <w:bookmarkStart w:id="69" w:name="_Toc208141153"/>
      <w:r>
        <w:rPr>
          <w:rFonts w:cs="Arial"/>
          <w:bCs/>
        </w:rPr>
        <w:t>Data Acquisition</w:t>
      </w:r>
      <w:bookmarkEnd w:id="69"/>
    </w:p>
    <w:p w14:paraId="42D6CA58" w14:textId="573F1277" w:rsidR="004876F3" w:rsidRPr="008D3C9B" w:rsidRDefault="004876F3" w:rsidP="004876F3">
      <w:pPr>
        <w:pStyle w:val="15Spacing"/>
        <w:jc w:val="both"/>
        <w:rPr>
          <w:rFonts w:cs="Arial"/>
        </w:rPr>
      </w:pPr>
      <w:r w:rsidRPr="008D3C9B">
        <w:rPr>
          <w:rFonts w:cs="Arial"/>
        </w:rPr>
        <w:t xml:space="preserve">The dataset </w:t>
      </w:r>
      <w:r w:rsidR="00911DB2">
        <w:rPr>
          <w:rFonts w:cs="Arial"/>
        </w:rPr>
        <w:t>will be</w:t>
      </w:r>
      <w:r w:rsidRPr="008D3C9B">
        <w:rPr>
          <w:rFonts w:cs="Arial"/>
        </w:rPr>
        <w:t xml:space="preserve"> obtained from the public </w:t>
      </w:r>
      <w:proofErr w:type="spellStart"/>
      <w:r w:rsidRPr="008D3C9B">
        <w:rPr>
          <w:rFonts w:cs="Arial"/>
        </w:rPr>
        <w:t>Lichess</w:t>
      </w:r>
      <w:proofErr w:type="spellEnd"/>
      <w:r w:rsidRPr="008D3C9B">
        <w:rPr>
          <w:rFonts w:cs="Arial"/>
        </w:rPr>
        <w:t xml:space="preserve"> database of game records (</w:t>
      </w:r>
      <w:proofErr w:type="spellStart"/>
      <w:r w:rsidRPr="008D3C9B">
        <w:rPr>
          <w:rFonts w:cs="Arial"/>
        </w:rPr>
        <w:t>pgn</w:t>
      </w:r>
      <w:proofErr w:type="spellEnd"/>
      <w:r w:rsidRPr="008D3C9B">
        <w:rPr>
          <w:rFonts w:cs="Arial"/>
        </w:rPr>
        <w:t xml:space="preserve"> archives) available at </w:t>
      </w:r>
      <w:r w:rsidRPr="008D3C9B">
        <w:rPr>
          <w:rFonts w:cs="Arial"/>
          <w:color w:val="4472C4" w:themeColor="accent1"/>
        </w:rPr>
        <w:t>https://database.lichess.org/</w:t>
      </w:r>
      <w:r w:rsidRPr="008D3C9B">
        <w:rPr>
          <w:rFonts w:cs="Arial"/>
        </w:rPr>
        <w:t xml:space="preserve">. </w:t>
      </w:r>
      <w:proofErr w:type="spellStart"/>
      <w:r w:rsidRPr="008D3C9B">
        <w:rPr>
          <w:rFonts w:cs="Arial"/>
        </w:rPr>
        <w:t>Lichess</w:t>
      </w:r>
      <w:proofErr w:type="spellEnd"/>
      <w:r w:rsidRPr="008D3C9B">
        <w:rPr>
          <w:rFonts w:cs="Arial"/>
        </w:rPr>
        <w:t xml:space="preserve"> is a large, community</w:t>
      </w:r>
      <w:r w:rsidRPr="008D3C9B">
        <w:rPr>
          <w:rFonts w:cs="Arial"/>
        </w:rPr>
        <w:noBreakHyphen/>
        <w:t>driven chess platform that publishes monthly dumps of human games across time controls and events. These archives are widely used in chess research due to their scale, recency, and consistent PGN formatting.</w:t>
      </w:r>
    </w:p>
    <w:p w14:paraId="1644A449" w14:textId="09C757AC" w:rsidR="004876F3" w:rsidRPr="008D3C9B" w:rsidRDefault="004876F3" w:rsidP="004876F3">
      <w:pPr>
        <w:pStyle w:val="15Spacing"/>
        <w:jc w:val="both"/>
        <w:rPr>
          <w:rFonts w:cs="Arial"/>
        </w:rPr>
      </w:pPr>
      <w:r w:rsidRPr="008D3C9B">
        <w:rPr>
          <w:rFonts w:cs="Arial"/>
        </w:rPr>
        <w:lastRenderedPageBreak/>
        <w:t xml:space="preserve">For this project, I </w:t>
      </w:r>
      <w:r w:rsidR="00911DB2">
        <w:rPr>
          <w:rFonts w:cs="Arial"/>
        </w:rPr>
        <w:t>will use</w:t>
      </w:r>
      <w:r w:rsidRPr="008D3C9B">
        <w:rPr>
          <w:rFonts w:cs="Arial"/>
        </w:rPr>
        <w:t xml:space="preserve"> the February 2025 monthly dump, totalling 30 GB of compressed PGNs. The precise counts of games and derived positions will be reported alongside the final aggregation statistics.</w:t>
      </w:r>
      <w:r w:rsidR="00911DB2">
        <w:rPr>
          <w:rFonts w:cs="Arial"/>
        </w:rPr>
        <w:t xml:space="preserve"> </w:t>
      </w:r>
      <w:r w:rsidRPr="008D3C9B">
        <w:rPr>
          <w:rFonts w:cs="Arial"/>
        </w:rPr>
        <w:t xml:space="preserve">Each archive consists of standard PGN files (compressed, typically with </w:t>
      </w:r>
      <w:proofErr w:type="spellStart"/>
      <w:r w:rsidRPr="008D3C9B">
        <w:rPr>
          <w:rFonts w:cs="Arial"/>
        </w:rPr>
        <w:t>zstd</w:t>
      </w:r>
      <w:proofErr w:type="spellEnd"/>
      <w:r w:rsidRPr="008D3C9B">
        <w:rPr>
          <w:rFonts w:cs="Arial"/>
        </w:rPr>
        <w:t>). Every game includes a header section (event, players, ratings, time control, result, etc.) followed by the move list. The raw PGN headers expose (among others) the following fields at game level:</w:t>
      </w:r>
    </w:p>
    <w:p w14:paraId="625F4688" w14:textId="2EBB23E3" w:rsidR="004876F3" w:rsidRPr="008D3C9B" w:rsidRDefault="004876F3">
      <w:pPr>
        <w:pStyle w:val="15Spacing"/>
        <w:numPr>
          <w:ilvl w:val="0"/>
          <w:numId w:val="8"/>
        </w:numPr>
        <w:jc w:val="both"/>
        <w:rPr>
          <w:rFonts w:cs="Arial"/>
        </w:rPr>
      </w:pPr>
      <w:r w:rsidRPr="008D3C9B">
        <w:rPr>
          <w:rFonts w:cs="Arial"/>
          <w:b/>
          <w:bCs/>
        </w:rPr>
        <w:t>Players &amp; ratings:</w:t>
      </w:r>
      <w:r w:rsidRPr="008D3C9B">
        <w:rPr>
          <w:rFonts w:cs="Arial"/>
        </w:rPr>
        <w:t xml:space="preserve"> White, </w:t>
      </w:r>
      <w:proofErr w:type="spellStart"/>
      <w:r w:rsidRPr="008D3C9B">
        <w:rPr>
          <w:rFonts w:cs="Arial"/>
        </w:rPr>
        <w:t>WhiteElo</w:t>
      </w:r>
      <w:proofErr w:type="spellEnd"/>
      <w:r w:rsidRPr="008D3C9B">
        <w:rPr>
          <w:rFonts w:cs="Arial"/>
        </w:rPr>
        <w:t xml:space="preserve">, </w:t>
      </w:r>
      <w:proofErr w:type="spellStart"/>
      <w:r w:rsidRPr="008D3C9B">
        <w:rPr>
          <w:rFonts w:cs="Arial"/>
        </w:rPr>
        <w:t>WhiteRatingDiff</w:t>
      </w:r>
      <w:proofErr w:type="spellEnd"/>
      <w:r w:rsidRPr="008D3C9B">
        <w:rPr>
          <w:rFonts w:cs="Arial"/>
        </w:rPr>
        <w:t xml:space="preserve">, </w:t>
      </w:r>
      <w:proofErr w:type="spellStart"/>
      <w:r w:rsidRPr="008D3C9B">
        <w:rPr>
          <w:rFonts w:cs="Arial"/>
        </w:rPr>
        <w:t>WhiteTitle</w:t>
      </w:r>
      <w:proofErr w:type="spellEnd"/>
      <w:r w:rsidRPr="008D3C9B">
        <w:rPr>
          <w:rFonts w:cs="Arial"/>
        </w:rPr>
        <w:t xml:space="preserve">, Black, </w:t>
      </w:r>
      <w:proofErr w:type="spellStart"/>
      <w:r w:rsidRPr="008D3C9B">
        <w:rPr>
          <w:rFonts w:cs="Arial"/>
        </w:rPr>
        <w:t>BlackElo</w:t>
      </w:r>
      <w:proofErr w:type="spellEnd"/>
      <w:r w:rsidRPr="008D3C9B">
        <w:rPr>
          <w:rFonts w:cs="Arial"/>
        </w:rPr>
        <w:t xml:space="preserve">, </w:t>
      </w:r>
      <w:proofErr w:type="spellStart"/>
      <w:r w:rsidRPr="008D3C9B">
        <w:rPr>
          <w:rFonts w:cs="Arial"/>
        </w:rPr>
        <w:t>BlackRatingDiff</w:t>
      </w:r>
      <w:proofErr w:type="spellEnd"/>
      <w:r w:rsidRPr="008D3C9B">
        <w:rPr>
          <w:rFonts w:cs="Arial"/>
        </w:rPr>
        <w:t xml:space="preserve">, </w:t>
      </w:r>
      <w:proofErr w:type="spellStart"/>
      <w:r w:rsidRPr="008D3C9B">
        <w:rPr>
          <w:rFonts w:cs="Arial"/>
        </w:rPr>
        <w:t>BlackTitle</w:t>
      </w:r>
      <w:proofErr w:type="spellEnd"/>
      <w:r w:rsidR="00160C5C">
        <w:rPr>
          <w:rFonts w:cs="Arial"/>
        </w:rPr>
        <w:t>.</w:t>
      </w:r>
    </w:p>
    <w:p w14:paraId="7C21AA37" w14:textId="77777777" w:rsidR="004876F3" w:rsidRPr="008D3C9B" w:rsidRDefault="004876F3">
      <w:pPr>
        <w:pStyle w:val="15Spacing"/>
        <w:numPr>
          <w:ilvl w:val="0"/>
          <w:numId w:val="8"/>
        </w:numPr>
        <w:jc w:val="both"/>
        <w:rPr>
          <w:rFonts w:cs="Arial"/>
        </w:rPr>
      </w:pPr>
      <w:r w:rsidRPr="008D3C9B">
        <w:rPr>
          <w:rFonts w:cs="Arial"/>
          <w:b/>
          <w:bCs/>
        </w:rPr>
        <w:t>Event &amp; timing:</w:t>
      </w:r>
      <w:r w:rsidRPr="008D3C9B">
        <w:rPr>
          <w:rFonts w:cs="Arial"/>
        </w:rPr>
        <w:t xml:space="preserve"> Event, Site, Round, </w:t>
      </w:r>
      <w:proofErr w:type="spellStart"/>
      <w:r w:rsidRPr="008D3C9B">
        <w:rPr>
          <w:rFonts w:cs="Arial"/>
        </w:rPr>
        <w:t>UTCDate</w:t>
      </w:r>
      <w:proofErr w:type="spellEnd"/>
      <w:r w:rsidRPr="008D3C9B">
        <w:rPr>
          <w:rFonts w:cs="Arial"/>
        </w:rPr>
        <w:t xml:space="preserve">, </w:t>
      </w:r>
      <w:proofErr w:type="spellStart"/>
      <w:r w:rsidRPr="008D3C9B">
        <w:rPr>
          <w:rFonts w:cs="Arial"/>
        </w:rPr>
        <w:t>UTCTime</w:t>
      </w:r>
      <w:proofErr w:type="spellEnd"/>
      <w:r w:rsidRPr="008D3C9B">
        <w:rPr>
          <w:rFonts w:cs="Arial"/>
        </w:rPr>
        <w:t xml:space="preserve">, Date, </w:t>
      </w:r>
      <w:proofErr w:type="spellStart"/>
      <w:r w:rsidRPr="008D3C9B">
        <w:rPr>
          <w:rFonts w:cs="Arial"/>
        </w:rPr>
        <w:t>TimeControl</w:t>
      </w:r>
      <w:proofErr w:type="spellEnd"/>
    </w:p>
    <w:p w14:paraId="328C05E1" w14:textId="77777777" w:rsidR="004876F3" w:rsidRPr="008D3C9B" w:rsidRDefault="004876F3">
      <w:pPr>
        <w:pStyle w:val="15Spacing"/>
        <w:numPr>
          <w:ilvl w:val="0"/>
          <w:numId w:val="8"/>
        </w:numPr>
        <w:jc w:val="both"/>
        <w:rPr>
          <w:rFonts w:cs="Arial"/>
        </w:rPr>
      </w:pPr>
      <w:r w:rsidRPr="008D3C9B">
        <w:rPr>
          <w:rFonts w:cs="Arial"/>
          <w:b/>
          <w:bCs/>
        </w:rPr>
        <w:t>Chess annotations:</w:t>
      </w:r>
      <w:r w:rsidRPr="008D3C9B">
        <w:rPr>
          <w:rFonts w:cs="Arial"/>
        </w:rPr>
        <w:t xml:space="preserve"> ECO, Opening, Termination</w:t>
      </w:r>
    </w:p>
    <w:p w14:paraId="40CA52FE" w14:textId="77777777" w:rsidR="004876F3" w:rsidRPr="008D3C9B" w:rsidRDefault="004876F3">
      <w:pPr>
        <w:pStyle w:val="15Spacing"/>
        <w:numPr>
          <w:ilvl w:val="0"/>
          <w:numId w:val="8"/>
        </w:numPr>
        <w:jc w:val="both"/>
        <w:rPr>
          <w:rFonts w:cs="Arial"/>
        </w:rPr>
      </w:pPr>
      <w:r w:rsidRPr="008D3C9B">
        <w:rPr>
          <w:rFonts w:cs="Arial"/>
          <w:b/>
          <w:bCs/>
        </w:rPr>
        <w:t>Outcome:</w:t>
      </w:r>
      <w:r w:rsidRPr="008D3C9B">
        <w:rPr>
          <w:rFonts w:cs="Arial"/>
        </w:rPr>
        <w:t xml:space="preserve"> Result</w:t>
      </w:r>
    </w:p>
    <w:p w14:paraId="76B92DD1" w14:textId="77777777" w:rsidR="004876F3" w:rsidRPr="008D3C9B" w:rsidRDefault="004876F3" w:rsidP="004876F3">
      <w:pPr>
        <w:pStyle w:val="15Spacing"/>
        <w:rPr>
          <w:rFonts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5"/>
        <w:gridCol w:w="7883"/>
      </w:tblGrid>
      <w:tr w:rsidR="004876F3" w:rsidRPr="008D3C9B" w14:paraId="3A9F8B7B" w14:textId="77777777" w:rsidTr="00923779">
        <w:trPr>
          <w:tblHeader/>
          <w:tblCellSpacing w:w="15" w:type="dxa"/>
        </w:trPr>
        <w:tc>
          <w:tcPr>
            <w:tcW w:w="0" w:type="auto"/>
            <w:vAlign w:val="center"/>
            <w:hideMark/>
          </w:tcPr>
          <w:p w14:paraId="391F9E51" w14:textId="77777777" w:rsidR="004876F3" w:rsidRPr="008D3C9B" w:rsidRDefault="004876F3" w:rsidP="00923779">
            <w:pPr>
              <w:pStyle w:val="15Spacing"/>
              <w:rPr>
                <w:rFonts w:cs="Arial"/>
                <w:b/>
                <w:bCs/>
              </w:rPr>
            </w:pPr>
            <w:r w:rsidRPr="008D3C9B">
              <w:rPr>
                <w:rFonts w:cs="Arial"/>
                <w:b/>
                <w:bCs/>
              </w:rPr>
              <w:t>Field</w:t>
            </w:r>
          </w:p>
        </w:tc>
        <w:tc>
          <w:tcPr>
            <w:tcW w:w="0" w:type="auto"/>
            <w:vAlign w:val="center"/>
            <w:hideMark/>
          </w:tcPr>
          <w:p w14:paraId="0D0958C7" w14:textId="77777777" w:rsidR="004876F3" w:rsidRPr="008D3C9B" w:rsidRDefault="004876F3" w:rsidP="00923779">
            <w:pPr>
              <w:pStyle w:val="15Spacing"/>
              <w:rPr>
                <w:rFonts w:cs="Arial"/>
                <w:b/>
                <w:bCs/>
              </w:rPr>
            </w:pPr>
            <w:r w:rsidRPr="008D3C9B">
              <w:rPr>
                <w:rFonts w:cs="Arial"/>
                <w:b/>
                <w:bCs/>
              </w:rPr>
              <w:t>Description</w:t>
            </w:r>
          </w:p>
        </w:tc>
      </w:tr>
      <w:tr w:rsidR="004876F3" w:rsidRPr="008D3C9B" w14:paraId="5678ED8E" w14:textId="77777777" w:rsidTr="00923779">
        <w:trPr>
          <w:tblCellSpacing w:w="15" w:type="dxa"/>
        </w:trPr>
        <w:tc>
          <w:tcPr>
            <w:tcW w:w="0" w:type="auto"/>
            <w:vAlign w:val="center"/>
            <w:hideMark/>
          </w:tcPr>
          <w:p w14:paraId="15B6C893" w14:textId="77777777" w:rsidR="004876F3" w:rsidRPr="008D3C9B" w:rsidRDefault="004876F3" w:rsidP="00923779">
            <w:pPr>
              <w:pStyle w:val="15Spacing"/>
              <w:rPr>
                <w:rFonts w:cs="Arial"/>
              </w:rPr>
            </w:pPr>
            <w:r w:rsidRPr="008D3C9B">
              <w:rPr>
                <w:rFonts w:cs="Arial"/>
                <w:b/>
                <w:bCs/>
              </w:rPr>
              <w:t>White</w:t>
            </w:r>
          </w:p>
        </w:tc>
        <w:tc>
          <w:tcPr>
            <w:tcW w:w="0" w:type="auto"/>
            <w:vAlign w:val="center"/>
            <w:hideMark/>
          </w:tcPr>
          <w:p w14:paraId="20396F8B" w14:textId="77777777" w:rsidR="004876F3" w:rsidRPr="008D3C9B" w:rsidRDefault="004876F3" w:rsidP="00923779">
            <w:pPr>
              <w:pStyle w:val="15Spacing"/>
              <w:rPr>
                <w:rFonts w:cs="Arial"/>
              </w:rPr>
            </w:pPr>
            <w:r w:rsidRPr="008D3C9B">
              <w:rPr>
                <w:rFonts w:cs="Arial"/>
              </w:rPr>
              <w:t>Username or identifier of the player with the white pieces.</w:t>
            </w:r>
          </w:p>
        </w:tc>
      </w:tr>
      <w:tr w:rsidR="004876F3" w:rsidRPr="008D3C9B" w14:paraId="4AC4BCD3" w14:textId="77777777" w:rsidTr="00923779">
        <w:trPr>
          <w:tblCellSpacing w:w="15" w:type="dxa"/>
        </w:trPr>
        <w:tc>
          <w:tcPr>
            <w:tcW w:w="0" w:type="auto"/>
            <w:vAlign w:val="center"/>
            <w:hideMark/>
          </w:tcPr>
          <w:p w14:paraId="783E340E" w14:textId="77777777" w:rsidR="004876F3" w:rsidRPr="008D3C9B" w:rsidRDefault="004876F3" w:rsidP="00923779">
            <w:pPr>
              <w:pStyle w:val="15Spacing"/>
              <w:rPr>
                <w:rFonts w:cs="Arial"/>
              </w:rPr>
            </w:pPr>
            <w:proofErr w:type="spellStart"/>
            <w:r w:rsidRPr="008D3C9B">
              <w:rPr>
                <w:rFonts w:cs="Arial"/>
                <w:b/>
                <w:bCs/>
              </w:rPr>
              <w:t>WhiteElo</w:t>
            </w:r>
            <w:proofErr w:type="spellEnd"/>
          </w:p>
        </w:tc>
        <w:tc>
          <w:tcPr>
            <w:tcW w:w="0" w:type="auto"/>
            <w:vAlign w:val="center"/>
            <w:hideMark/>
          </w:tcPr>
          <w:p w14:paraId="055FE444" w14:textId="77777777" w:rsidR="004876F3" w:rsidRPr="008D3C9B" w:rsidRDefault="004876F3" w:rsidP="00923779">
            <w:pPr>
              <w:pStyle w:val="15Spacing"/>
              <w:rPr>
                <w:rFonts w:cs="Arial"/>
              </w:rPr>
            </w:pPr>
            <w:r w:rsidRPr="008D3C9B">
              <w:rPr>
                <w:rFonts w:cs="Arial"/>
              </w:rPr>
              <w:t xml:space="preserve">Elo rating of the white player at the start of the game, as recorded by </w:t>
            </w:r>
            <w:proofErr w:type="spellStart"/>
            <w:r w:rsidRPr="008D3C9B">
              <w:rPr>
                <w:rFonts w:cs="Arial"/>
              </w:rPr>
              <w:t>Lichess</w:t>
            </w:r>
            <w:proofErr w:type="spellEnd"/>
            <w:r w:rsidRPr="008D3C9B">
              <w:rPr>
                <w:rFonts w:cs="Arial"/>
              </w:rPr>
              <w:t>.</w:t>
            </w:r>
          </w:p>
        </w:tc>
      </w:tr>
      <w:tr w:rsidR="004876F3" w:rsidRPr="008D3C9B" w14:paraId="3E4E3125" w14:textId="77777777" w:rsidTr="00923779">
        <w:trPr>
          <w:tblCellSpacing w:w="15" w:type="dxa"/>
        </w:trPr>
        <w:tc>
          <w:tcPr>
            <w:tcW w:w="0" w:type="auto"/>
            <w:vAlign w:val="center"/>
            <w:hideMark/>
          </w:tcPr>
          <w:p w14:paraId="788CC65D" w14:textId="77777777" w:rsidR="004876F3" w:rsidRPr="008D3C9B" w:rsidRDefault="004876F3" w:rsidP="00923779">
            <w:pPr>
              <w:pStyle w:val="15Spacing"/>
              <w:rPr>
                <w:rFonts w:cs="Arial"/>
              </w:rPr>
            </w:pPr>
            <w:proofErr w:type="spellStart"/>
            <w:r w:rsidRPr="008D3C9B">
              <w:rPr>
                <w:rFonts w:cs="Arial"/>
                <w:b/>
                <w:bCs/>
              </w:rPr>
              <w:t>WhiteRatingDiff</w:t>
            </w:r>
            <w:proofErr w:type="spellEnd"/>
          </w:p>
        </w:tc>
        <w:tc>
          <w:tcPr>
            <w:tcW w:w="0" w:type="auto"/>
            <w:vAlign w:val="center"/>
            <w:hideMark/>
          </w:tcPr>
          <w:p w14:paraId="4BA2C436" w14:textId="77777777" w:rsidR="004876F3" w:rsidRPr="008D3C9B" w:rsidRDefault="004876F3" w:rsidP="00923779">
            <w:pPr>
              <w:pStyle w:val="15Spacing"/>
              <w:rPr>
                <w:rFonts w:cs="Arial"/>
              </w:rPr>
            </w:pPr>
            <w:r w:rsidRPr="008D3C9B">
              <w:rPr>
                <w:rFonts w:cs="Arial"/>
              </w:rPr>
              <w:t>Rating change for the white player after the game (positive for a gain, negative for a loss).</w:t>
            </w:r>
          </w:p>
        </w:tc>
      </w:tr>
      <w:tr w:rsidR="004876F3" w:rsidRPr="008D3C9B" w14:paraId="78E73E84" w14:textId="77777777" w:rsidTr="00923779">
        <w:trPr>
          <w:tblCellSpacing w:w="15" w:type="dxa"/>
        </w:trPr>
        <w:tc>
          <w:tcPr>
            <w:tcW w:w="0" w:type="auto"/>
            <w:vAlign w:val="center"/>
            <w:hideMark/>
          </w:tcPr>
          <w:p w14:paraId="58C03700" w14:textId="77777777" w:rsidR="004876F3" w:rsidRPr="008D3C9B" w:rsidRDefault="004876F3" w:rsidP="00923779">
            <w:pPr>
              <w:pStyle w:val="15Spacing"/>
              <w:rPr>
                <w:rFonts w:cs="Arial"/>
              </w:rPr>
            </w:pPr>
            <w:proofErr w:type="spellStart"/>
            <w:r w:rsidRPr="008D3C9B">
              <w:rPr>
                <w:rFonts w:cs="Arial"/>
                <w:b/>
                <w:bCs/>
              </w:rPr>
              <w:t>WhiteTitle</w:t>
            </w:r>
            <w:proofErr w:type="spellEnd"/>
          </w:p>
        </w:tc>
        <w:tc>
          <w:tcPr>
            <w:tcW w:w="0" w:type="auto"/>
            <w:vAlign w:val="center"/>
            <w:hideMark/>
          </w:tcPr>
          <w:p w14:paraId="610ADDAE" w14:textId="77777777" w:rsidR="004876F3" w:rsidRPr="008D3C9B" w:rsidRDefault="004876F3" w:rsidP="00923779">
            <w:pPr>
              <w:pStyle w:val="15Spacing"/>
              <w:rPr>
                <w:rFonts w:cs="Arial"/>
              </w:rPr>
            </w:pPr>
            <w:r w:rsidRPr="008D3C9B">
              <w:rPr>
                <w:rFonts w:cs="Arial"/>
              </w:rPr>
              <w:t xml:space="preserve">FIDE or </w:t>
            </w:r>
            <w:proofErr w:type="spellStart"/>
            <w:r w:rsidRPr="008D3C9B">
              <w:rPr>
                <w:rFonts w:cs="Arial"/>
              </w:rPr>
              <w:t>Lichess</w:t>
            </w:r>
            <w:proofErr w:type="spellEnd"/>
            <w:r w:rsidRPr="008D3C9B">
              <w:rPr>
                <w:rFonts w:cs="Arial"/>
              </w:rPr>
              <w:t xml:space="preserve"> title of the white player (e.g., GM, IM, WFM), if applicable.</w:t>
            </w:r>
          </w:p>
        </w:tc>
      </w:tr>
      <w:tr w:rsidR="004876F3" w:rsidRPr="008D3C9B" w14:paraId="7254B8A2" w14:textId="77777777" w:rsidTr="00923779">
        <w:trPr>
          <w:tblCellSpacing w:w="15" w:type="dxa"/>
        </w:trPr>
        <w:tc>
          <w:tcPr>
            <w:tcW w:w="0" w:type="auto"/>
            <w:vAlign w:val="center"/>
            <w:hideMark/>
          </w:tcPr>
          <w:p w14:paraId="5A5633C8" w14:textId="77777777" w:rsidR="004876F3" w:rsidRPr="008D3C9B" w:rsidRDefault="004876F3" w:rsidP="00923779">
            <w:pPr>
              <w:pStyle w:val="15Spacing"/>
              <w:rPr>
                <w:rFonts w:cs="Arial"/>
              </w:rPr>
            </w:pPr>
            <w:r w:rsidRPr="008D3C9B">
              <w:rPr>
                <w:rFonts w:cs="Arial"/>
                <w:b/>
                <w:bCs/>
              </w:rPr>
              <w:t>Black</w:t>
            </w:r>
          </w:p>
        </w:tc>
        <w:tc>
          <w:tcPr>
            <w:tcW w:w="0" w:type="auto"/>
            <w:vAlign w:val="center"/>
            <w:hideMark/>
          </w:tcPr>
          <w:p w14:paraId="380D53CD" w14:textId="77777777" w:rsidR="004876F3" w:rsidRPr="008D3C9B" w:rsidRDefault="004876F3" w:rsidP="00923779">
            <w:pPr>
              <w:pStyle w:val="15Spacing"/>
              <w:rPr>
                <w:rFonts w:cs="Arial"/>
              </w:rPr>
            </w:pPr>
            <w:r w:rsidRPr="008D3C9B">
              <w:rPr>
                <w:rFonts w:cs="Arial"/>
              </w:rPr>
              <w:t>Username or identifier of the player with the black pieces.</w:t>
            </w:r>
          </w:p>
        </w:tc>
      </w:tr>
      <w:tr w:rsidR="004876F3" w:rsidRPr="008D3C9B" w14:paraId="21DF6836" w14:textId="77777777" w:rsidTr="00923779">
        <w:trPr>
          <w:tblCellSpacing w:w="15" w:type="dxa"/>
        </w:trPr>
        <w:tc>
          <w:tcPr>
            <w:tcW w:w="0" w:type="auto"/>
            <w:vAlign w:val="center"/>
            <w:hideMark/>
          </w:tcPr>
          <w:p w14:paraId="373C24E6" w14:textId="77777777" w:rsidR="004876F3" w:rsidRPr="008D3C9B" w:rsidRDefault="004876F3" w:rsidP="00923779">
            <w:pPr>
              <w:pStyle w:val="15Spacing"/>
              <w:rPr>
                <w:rFonts w:cs="Arial"/>
              </w:rPr>
            </w:pPr>
            <w:proofErr w:type="spellStart"/>
            <w:r w:rsidRPr="008D3C9B">
              <w:rPr>
                <w:rFonts w:cs="Arial"/>
                <w:b/>
                <w:bCs/>
              </w:rPr>
              <w:t>BlackElo</w:t>
            </w:r>
            <w:proofErr w:type="spellEnd"/>
          </w:p>
        </w:tc>
        <w:tc>
          <w:tcPr>
            <w:tcW w:w="0" w:type="auto"/>
            <w:vAlign w:val="center"/>
            <w:hideMark/>
          </w:tcPr>
          <w:p w14:paraId="196063BF" w14:textId="77777777" w:rsidR="004876F3" w:rsidRPr="008D3C9B" w:rsidRDefault="004876F3" w:rsidP="00923779">
            <w:pPr>
              <w:pStyle w:val="15Spacing"/>
              <w:rPr>
                <w:rFonts w:cs="Arial"/>
              </w:rPr>
            </w:pPr>
            <w:r w:rsidRPr="008D3C9B">
              <w:rPr>
                <w:rFonts w:cs="Arial"/>
              </w:rPr>
              <w:t>Elo rating of the black player at the start of the game.</w:t>
            </w:r>
          </w:p>
        </w:tc>
      </w:tr>
      <w:tr w:rsidR="004876F3" w:rsidRPr="008D3C9B" w14:paraId="66203709" w14:textId="77777777" w:rsidTr="00923779">
        <w:trPr>
          <w:tblCellSpacing w:w="15" w:type="dxa"/>
        </w:trPr>
        <w:tc>
          <w:tcPr>
            <w:tcW w:w="0" w:type="auto"/>
            <w:vAlign w:val="center"/>
            <w:hideMark/>
          </w:tcPr>
          <w:p w14:paraId="12ADA095" w14:textId="77777777" w:rsidR="004876F3" w:rsidRPr="008D3C9B" w:rsidRDefault="004876F3" w:rsidP="00923779">
            <w:pPr>
              <w:pStyle w:val="15Spacing"/>
              <w:rPr>
                <w:rFonts w:cs="Arial"/>
              </w:rPr>
            </w:pPr>
            <w:proofErr w:type="spellStart"/>
            <w:r w:rsidRPr="008D3C9B">
              <w:rPr>
                <w:rFonts w:cs="Arial"/>
                <w:b/>
                <w:bCs/>
              </w:rPr>
              <w:t>BlackRatingDiff</w:t>
            </w:r>
            <w:proofErr w:type="spellEnd"/>
          </w:p>
        </w:tc>
        <w:tc>
          <w:tcPr>
            <w:tcW w:w="0" w:type="auto"/>
            <w:vAlign w:val="center"/>
            <w:hideMark/>
          </w:tcPr>
          <w:p w14:paraId="29F63A1D" w14:textId="77777777" w:rsidR="004876F3" w:rsidRPr="008D3C9B" w:rsidRDefault="004876F3" w:rsidP="00923779">
            <w:pPr>
              <w:pStyle w:val="15Spacing"/>
              <w:rPr>
                <w:rFonts w:cs="Arial"/>
              </w:rPr>
            </w:pPr>
            <w:r w:rsidRPr="008D3C9B">
              <w:rPr>
                <w:rFonts w:cs="Arial"/>
              </w:rPr>
              <w:t>Rating change for the black player after the game.</w:t>
            </w:r>
          </w:p>
        </w:tc>
      </w:tr>
      <w:tr w:rsidR="004876F3" w:rsidRPr="008D3C9B" w14:paraId="1A49CD76" w14:textId="77777777" w:rsidTr="00923779">
        <w:trPr>
          <w:tblCellSpacing w:w="15" w:type="dxa"/>
        </w:trPr>
        <w:tc>
          <w:tcPr>
            <w:tcW w:w="0" w:type="auto"/>
            <w:vAlign w:val="center"/>
            <w:hideMark/>
          </w:tcPr>
          <w:p w14:paraId="7CEC3F90" w14:textId="77777777" w:rsidR="004876F3" w:rsidRPr="008D3C9B" w:rsidRDefault="004876F3" w:rsidP="00923779">
            <w:pPr>
              <w:pStyle w:val="15Spacing"/>
              <w:rPr>
                <w:rFonts w:cs="Arial"/>
              </w:rPr>
            </w:pPr>
            <w:proofErr w:type="spellStart"/>
            <w:r w:rsidRPr="008D3C9B">
              <w:rPr>
                <w:rFonts w:cs="Arial"/>
                <w:b/>
                <w:bCs/>
              </w:rPr>
              <w:t>BlackTitle</w:t>
            </w:r>
            <w:proofErr w:type="spellEnd"/>
          </w:p>
        </w:tc>
        <w:tc>
          <w:tcPr>
            <w:tcW w:w="0" w:type="auto"/>
            <w:vAlign w:val="center"/>
            <w:hideMark/>
          </w:tcPr>
          <w:p w14:paraId="0E4F7BB7" w14:textId="77777777" w:rsidR="004876F3" w:rsidRPr="008D3C9B" w:rsidRDefault="004876F3" w:rsidP="00923779">
            <w:pPr>
              <w:pStyle w:val="15Spacing"/>
              <w:rPr>
                <w:rFonts w:cs="Arial"/>
              </w:rPr>
            </w:pPr>
            <w:r w:rsidRPr="008D3C9B">
              <w:rPr>
                <w:rFonts w:cs="Arial"/>
              </w:rPr>
              <w:t>Title of the black player, if any.</w:t>
            </w:r>
          </w:p>
        </w:tc>
      </w:tr>
      <w:tr w:rsidR="004876F3" w:rsidRPr="008D3C9B" w14:paraId="51466A54" w14:textId="77777777" w:rsidTr="00923779">
        <w:trPr>
          <w:tblCellSpacing w:w="15" w:type="dxa"/>
        </w:trPr>
        <w:tc>
          <w:tcPr>
            <w:tcW w:w="0" w:type="auto"/>
            <w:vAlign w:val="center"/>
            <w:hideMark/>
          </w:tcPr>
          <w:p w14:paraId="1C5BE144" w14:textId="77777777" w:rsidR="004876F3" w:rsidRPr="008D3C9B" w:rsidRDefault="004876F3" w:rsidP="00923779">
            <w:pPr>
              <w:pStyle w:val="15Spacing"/>
              <w:rPr>
                <w:rFonts w:cs="Arial"/>
              </w:rPr>
            </w:pPr>
            <w:r w:rsidRPr="008D3C9B">
              <w:rPr>
                <w:rFonts w:cs="Arial"/>
                <w:b/>
                <w:bCs/>
              </w:rPr>
              <w:t>Event</w:t>
            </w:r>
          </w:p>
        </w:tc>
        <w:tc>
          <w:tcPr>
            <w:tcW w:w="0" w:type="auto"/>
            <w:vAlign w:val="center"/>
            <w:hideMark/>
          </w:tcPr>
          <w:p w14:paraId="0BDDA66D" w14:textId="77777777" w:rsidR="004876F3" w:rsidRPr="008D3C9B" w:rsidRDefault="004876F3" w:rsidP="00923779">
            <w:pPr>
              <w:pStyle w:val="15Spacing"/>
              <w:rPr>
                <w:rFonts w:cs="Arial"/>
              </w:rPr>
            </w:pPr>
            <w:r w:rsidRPr="008D3C9B">
              <w:rPr>
                <w:rFonts w:cs="Arial"/>
              </w:rPr>
              <w:t>Name or description of the event/tournament in which the game was played (often “Rated Blitz game”, “Titled Arena”, etc.).</w:t>
            </w:r>
          </w:p>
        </w:tc>
      </w:tr>
      <w:tr w:rsidR="004876F3" w:rsidRPr="008D3C9B" w14:paraId="58D94B15" w14:textId="77777777" w:rsidTr="00923779">
        <w:trPr>
          <w:tblCellSpacing w:w="15" w:type="dxa"/>
        </w:trPr>
        <w:tc>
          <w:tcPr>
            <w:tcW w:w="0" w:type="auto"/>
            <w:vAlign w:val="center"/>
            <w:hideMark/>
          </w:tcPr>
          <w:p w14:paraId="156A0457" w14:textId="77777777" w:rsidR="004876F3" w:rsidRPr="008D3C9B" w:rsidRDefault="004876F3" w:rsidP="00923779">
            <w:pPr>
              <w:pStyle w:val="15Spacing"/>
              <w:rPr>
                <w:rFonts w:cs="Arial"/>
              </w:rPr>
            </w:pPr>
            <w:r w:rsidRPr="008D3C9B">
              <w:rPr>
                <w:rFonts w:cs="Arial"/>
                <w:b/>
                <w:bCs/>
              </w:rPr>
              <w:t>Site</w:t>
            </w:r>
          </w:p>
        </w:tc>
        <w:tc>
          <w:tcPr>
            <w:tcW w:w="0" w:type="auto"/>
            <w:vAlign w:val="center"/>
            <w:hideMark/>
          </w:tcPr>
          <w:p w14:paraId="1F353FB2" w14:textId="77777777" w:rsidR="004876F3" w:rsidRPr="008D3C9B" w:rsidRDefault="004876F3" w:rsidP="00923779">
            <w:pPr>
              <w:pStyle w:val="15Spacing"/>
              <w:rPr>
                <w:rFonts w:cs="Arial"/>
              </w:rPr>
            </w:pPr>
            <w:r w:rsidRPr="008D3C9B">
              <w:rPr>
                <w:rFonts w:cs="Arial"/>
              </w:rPr>
              <w:t xml:space="preserve">The server/site identifier, for </w:t>
            </w:r>
            <w:proofErr w:type="spellStart"/>
            <w:r w:rsidRPr="008D3C9B">
              <w:rPr>
                <w:rFonts w:cs="Arial"/>
              </w:rPr>
              <w:t>Lichess</w:t>
            </w:r>
            <w:proofErr w:type="spellEnd"/>
            <w:r w:rsidRPr="008D3C9B">
              <w:rPr>
                <w:rFonts w:cs="Arial"/>
              </w:rPr>
              <w:t xml:space="preserve"> games this is typically the </w:t>
            </w:r>
            <w:proofErr w:type="spellStart"/>
            <w:r w:rsidRPr="008D3C9B">
              <w:rPr>
                <w:rFonts w:cs="Arial"/>
              </w:rPr>
              <w:t>Lichess</w:t>
            </w:r>
            <w:proofErr w:type="spellEnd"/>
            <w:r w:rsidRPr="008D3C9B">
              <w:rPr>
                <w:rFonts w:cs="Arial"/>
              </w:rPr>
              <w:t xml:space="preserve"> game URL.</w:t>
            </w:r>
          </w:p>
        </w:tc>
      </w:tr>
      <w:tr w:rsidR="004876F3" w:rsidRPr="008D3C9B" w14:paraId="3324E0CC" w14:textId="77777777" w:rsidTr="00923779">
        <w:trPr>
          <w:tblCellSpacing w:w="15" w:type="dxa"/>
        </w:trPr>
        <w:tc>
          <w:tcPr>
            <w:tcW w:w="0" w:type="auto"/>
            <w:vAlign w:val="center"/>
            <w:hideMark/>
          </w:tcPr>
          <w:p w14:paraId="2322400B" w14:textId="77777777" w:rsidR="004876F3" w:rsidRPr="008D3C9B" w:rsidRDefault="004876F3" w:rsidP="00923779">
            <w:pPr>
              <w:pStyle w:val="15Spacing"/>
              <w:rPr>
                <w:rFonts w:cs="Arial"/>
              </w:rPr>
            </w:pPr>
            <w:r w:rsidRPr="008D3C9B">
              <w:rPr>
                <w:rFonts w:cs="Arial"/>
                <w:b/>
                <w:bCs/>
              </w:rPr>
              <w:t>Round</w:t>
            </w:r>
          </w:p>
        </w:tc>
        <w:tc>
          <w:tcPr>
            <w:tcW w:w="0" w:type="auto"/>
            <w:vAlign w:val="center"/>
            <w:hideMark/>
          </w:tcPr>
          <w:p w14:paraId="73FFB08C" w14:textId="77777777" w:rsidR="004876F3" w:rsidRPr="008D3C9B" w:rsidRDefault="004876F3" w:rsidP="00923779">
            <w:pPr>
              <w:pStyle w:val="15Spacing"/>
              <w:rPr>
                <w:rFonts w:cs="Arial"/>
              </w:rPr>
            </w:pPr>
            <w:r w:rsidRPr="008D3C9B">
              <w:rPr>
                <w:rFonts w:cs="Arial"/>
              </w:rPr>
              <w:t>Round number of the game within a tournament context (may be absent for casual games).</w:t>
            </w:r>
          </w:p>
        </w:tc>
      </w:tr>
      <w:tr w:rsidR="004876F3" w:rsidRPr="008D3C9B" w14:paraId="44703AEA" w14:textId="77777777" w:rsidTr="00923779">
        <w:trPr>
          <w:tblCellSpacing w:w="15" w:type="dxa"/>
        </w:trPr>
        <w:tc>
          <w:tcPr>
            <w:tcW w:w="0" w:type="auto"/>
            <w:vAlign w:val="center"/>
            <w:hideMark/>
          </w:tcPr>
          <w:p w14:paraId="28D0C85B" w14:textId="77777777" w:rsidR="004876F3" w:rsidRPr="008D3C9B" w:rsidRDefault="004876F3" w:rsidP="00923779">
            <w:pPr>
              <w:pStyle w:val="15Spacing"/>
              <w:rPr>
                <w:rFonts w:cs="Arial"/>
              </w:rPr>
            </w:pPr>
            <w:proofErr w:type="spellStart"/>
            <w:r w:rsidRPr="008D3C9B">
              <w:rPr>
                <w:rFonts w:cs="Arial"/>
                <w:b/>
                <w:bCs/>
              </w:rPr>
              <w:t>UTCDate</w:t>
            </w:r>
            <w:proofErr w:type="spellEnd"/>
          </w:p>
        </w:tc>
        <w:tc>
          <w:tcPr>
            <w:tcW w:w="0" w:type="auto"/>
            <w:vAlign w:val="center"/>
            <w:hideMark/>
          </w:tcPr>
          <w:p w14:paraId="6CA30128" w14:textId="77777777" w:rsidR="004876F3" w:rsidRPr="008D3C9B" w:rsidRDefault="004876F3" w:rsidP="00923779">
            <w:pPr>
              <w:pStyle w:val="15Spacing"/>
              <w:rPr>
                <w:rFonts w:cs="Arial"/>
              </w:rPr>
            </w:pPr>
            <w:r w:rsidRPr="008D3C9B">
              <w:rPr>
                <w:rFonts w:cs="Arial"/>
              </w:rPr>
              <w:t>Coordinated Universal Time (UTC) date of the game, in YYYY.MM.DD format.</w:t>
            </w:r>
          </w:p>
        </w:tc>
      </w:tr>
      <w:tr w:rsidR="004876F3" w:rsidRPr="008D3C9B" w14:paraId="29B3175A" w14:textId="77777777" w:rsidTr="00923779">
        <w:trPr>
          <w:tblCellSpacing w:w="15" w:type="dxa"/>
        </w:trPr>
        <w:tc>
          <w:tcPr>
            <w:tcW w:w="0" w:type="auto"/>
            <w:vAlign w:val="center"/>
            <w:hideMark/>
          </w:tcPr>
          <w:p w14:paraId="209105B1" w14:textId="77777777" w:rsidR="004876F3" w:rsidRPr="008D3C9B" w:rsidRDefault="004876F3" w:rsidP="00923779">
            <w:pPr>
              <w:pStyle w:val="15Spacing"/>
              <w:rPr>
                <w:rFonts w:cs="Arial"/>
              </w:rPr>
            </w:pPr>
            <w:proofErr w:type="spellStart"/>
            <w:r w:rsidRPr="008D3C9B">
              <w:rPr>
                <w:rFonts w:cs="Arial"/>
                <w:b/>
                <w:bCs/>
              </w:rPr>
              <w:t>UTCTime</w:t>
            </w:r>
            <w:proofErr w:type="spellEnd"/>
          </w:p>
        </w:tc>
        <w:tc>
          <w:tcPr>
            <w:tcW w:w="0" w:type="auto"/>
            <w:vAlign w:val="center"/>
            <w:hideMark/>
          </w:tcPr>
          <w:p w14:paraId="7694133E" w14:textId="77777777" w:rsidR="004876F3" w:rsidRPr="008D3C9B" w:rsidRDefault="004876F3" w:rsidP="00923779">
            <w:pPr>
              <w:pStyle w:val="15Spacing"/>
              <w:rPr>
                <w:rFonts w:cs="Arial"/>
              </w:rPr>
            </w:pPr>
            <w:r w:rsidRPr="008D3C9B">
              <w:rPr>
                <w:rFonts w:cs="Arial"/>
              </w:rPr>
              <w:t>UTC time of the game start, in HH:MM:SS format.</w:t>
            </w:r>
          </w:p>
        </w:tc>
      </w:tr>
      <w:tr w:rsidR="004876F3" w:rsidRPr="008D3C9B" w14:paraId="3F2CA6C0" w14:textId="77777777" w:rsidTr="00923779">
        <w:trPr>
          <w:tblCellSpacing w:w="15" w:type="dxa"/>
        </w:trPr>
        <w:tc>
          <w:tcPr>
            <w:tcW w:w="0" w:type="auto"/>
            <w:vAlign w:val="center"/>
            <w:hideMark/>
          </w:tcPr>
          <w:p w14:paraId="5693ABD7" w14:textId="77777777" w:rsidR="004876F3" w:rsidRPr="008D3C9B" w:rsidRDefault="004876F3" w:rsidP="00923779">
            <w:pPr>
              <w:pStyle w:val="15Spacing"/>
              <w:rPr>
                <w:rFonts w:cs="Arial"/>
              </w:rPr>
            </w:pPr>
            <w:r w:rsidRPr="008D3C9B">
              <w:rPr>
                <w:rFonts w:cs="Arial"/>
                <w:b/>
                <w:bCs/>
              </w:rPr>
              <w:t>Date</w:t>
            </w:r>
          </w:p>
        </w:tc>
        <w:tc>
          <w:tcPr>
            <w:tcW w:w="0" w:type="auto"/>
            <w:vAlign w:val="center"/>
            <w:hideMark/>
          </w:tcPr>
          <w:p w14:paraId="7A343044" w14:textId="77777777" w:rsidR="004876F3" w:rsidRPr="008D3C9B" w:rsidRDefault="004876F3" w:rsidP="00923779">
            <w:pPr>
              <w:pStyle w:val="15Spacing"/>
              <w:rPr>
                <w:rFonts w:cs="Arial"/>
              </w:rPr>
            </w:pPr>
            <w:r w:rsidRPr="008D3C9B">
              <w:rPr>
                <w:rFonts w:cs="Arial"/>
              </w:rPr>
              <w:t xml:space="preserve">Local date of the game (can differ from </w:t>
            </w:r>
            <w:proofErr w:type="spellStart"/>
            <w:r w:rsidRPr="008D3C9B">
              <w:rPr>
                <w:rFonts w:cs="Arial"/>
              </w:rPr>
              <w:t>UTCDate</w:t>
            </w:r>
            <w:proofErr w:type="spellEnd"/>
            <w:r w:rsidRPr="008D3C9B">
              <w:rPr>
                <w:rFonts w:cs="Arial"/>
              </w:rPr>
              <w:t xml:space="preserve"> depending on time zone).</w:t>
            </w:r>
          </w:p>
        </w:tc>
      </w:tr>
      <w:tr w:rsidR="004876F3" w:rsidRPr="008D3C9B" w14:paraId="5E8079D6" w14:textId="77777777" w:rsidTr="00923779">
        <w:trPr>
          <w:tblCellSpacing w:w="15" w:type="dxa"/>
        </w:trPr>
        <w:tc>
          <w:tcPr>
            <w:tcW w:w="0" w:type="auto"/>
            <w:vAlign w:val="center"/>
            <w:hideMark/>
          </w:tcPr>
          <w:p w14:paraId="2F05EBF1" w14:textId="77777777" w:rsidR="004876F3" w:rsidRPr="008D3C9B" w:rsidRDefault="004876F3" w:rsidP="00923779">
            <w:pPr>
              <w:pStyle w:val="15Spacing"/>
              <w:rPr>
                <w:rFonts w:cs="Arial"/>
              </w:rPr>
            </w:pPr>
            <w:proofErr w:type="spellStart"/>
            <w:r w:rsidRPr="008D3C9B">
              <w:rPr>
                <w:rFonts w:cs="Arial"/>
                <w:b/>
                <w:bCs/>
              </w:rPr>
              <w:t>TimeControl</w:t>
            </w:r>
            <w:proofErr w:type="spellEnd"/>
          </w:p>
        </w:tc>
        <w:tc>
          <w:tcPr>
            <w:tcW w:w="0" w:type="auto"/>
            <w:vAlign w:val="center"/>
            <w:hideMark/>
          </w:tcPr>
          <w:p w14:paraId="11394E60" w14:textId="77777777" w:rsidR="004876F3" w:rsidRPr="008D3C9B" w:rsidRDefault="004876F3" w:rsidP="00923779">
            <w:pPr>
              <w:pStyle w:val="15Spacing"/>
              <w:rPr>
                <w:rFonts w:cs="Arial"/>
              </w:rPr>
            </w:pPr>
            <w:r w:rsidRPr="008D3C9B">
              <w:rPr>
                <w:rFonts w:cs="Arial"/>
              </w:rPr>
              <w:t xml:space="preserve">The base time and increment (in seconds) for each side, given as </w:t>
            </w:r>
            <w:proofErr w:type="spellStart"/>
            <w:r w:rsidRPr="008D3C9B">
              <w:rPr>
                <w:rFonts w:cs="Arial"/>
              </w:rPr>
              <w:t>base+increment</w:t>
            </w:r>
            <w:proofErr w:type="spellEnd"/>
            <w:r w:rsidRPr="008D3C9B">
              <w:rPr>
                <w:rFonts w:cs="Arial"/>
              </w:rPr>
              <w:t xml:space="preserve"> (e.g., 600+5 for 10 min + 5 sec increment).</w:t>
            </w:r>
          </w:p>
        </w:tc>
      </w:tr>
      <w:tr w:rsidR="004876F3" w:rsidRPr="008D3C9B" w14:paraId="5B2C0DDB" w14:textId="77777777" w:rsidTr="00923779">
        <w:trPr>
          <w:tblCellSpacing w:w="15" w:type="dxa"/>
        </w:trPr>
        <w:tc>
          <w:tcPr>
            <w:tcW w:w="0" w:type="auto"/>
            <w:vAlign w:val="center"/>
            <w:hideMark/>
          </w:tcPr>
          <w:p w14:paraId="01CEF318" w14:textId="77777777" w:rsidR="004876F3" w:rsidRPr="008D3C9B" w:rsidRDefault="004876F3" w:rsidP="00923779">
            <w:pPr>
              <w:pStyle w:val="15Spacing"/>
              <w:rPr>
                <w:rFonts w:cs="Arial"/>
              </w:rPr>
            </w:pPr>
            <w:r w:rsidRPr="008D3C9B">
              <w:rPr>
                <w:rFonts w:cs="Arial"/>
                <w:b/>
                <w:bCs/>
              </w:rPr>
              <w:t>ECO</w:t>
            </w:r>
          </w:p>
        </w:tc>
        <w:tc>
          <w:tcPr>
            <w:tcW w:w="0" w:type="auto"/>
            <w:vAlign w:val="center"/>
            <w:hideMark/>
          </w:tcPr>
          <w:p w14:paraId="7B5085DB" w14:textId="77777777" w:rsidR="004876F3" w:rsidRPr="008D3C9B" w:rsidRDefault="004876F3" w:rsidP="00923779">
            <w:pPr>
              <w:pStyle w:val="15Spacing"/>
              <w:rPr>
                <w:rFonts w:cs="Arial"/>
              </w:rPr>
            </w:pPr>
            <w:r w:rsidRPr="008D3C9B">
              <w:rPr>
                <w:rFonts w:cs="Arial"/>
              </w:rPr>
              <w:t>Encyclopaedia of Chess Openings (ECO) code for the opening played (e.g., “B01” for Scandinavian Defence).</w:t>
            </w:r>
          </w:p>
        </w:tc>
      </w:tr>
      <w:tr w:rsidR="004876F3" w:rsidRPr="008D3C9B" w14:paraId="78773F28" w14:textId="77777777" w:rsidTr="00923779">
        <w:trPr>
          <w:tblCellSpacing w:w="15" w:type="dxa"/>
        </w:trPr>
        <w:tc>
          <w:tcPr>
            <w:tcW w:w="0" w:type="auto"/>
            <w:vAlign w:val="center"/>
            <w:hideMark/>
          </w:tcPr>
          <w:p w14:paraId="441C7FAC" w14:textId="77777777" w:rsidR="004876F3" w:rsidRPr="008D3C9B" w:rsidRDefault="004876F3" w:rsidP="00923779">
            <w:pPr>
              <w:pStyle w:val="15Spacing"/>
              <w:rPr>
                <w:rFonts w:cs="Arial"/>
              </w:rPr>
            </w:pPr>
            <w:r w:rsidRPr="008D3C9B">
              <w:rPr>
                <w:rFonts w:cs="Arial"/>
                <w:b/>
                <w:bCs/>
              </w:rPr>
              <w:lastRenderedPageBreak/>
              <w:t>Opening</w:t>
            </w:r>
          </w:p>
        </w:tc>
        <w:tc>
          <w:tcPr>
            <w:tcW w:w="0" w:type="auto"/>
            <w:vAlign w:val="center"/>
            <w:hideMark/>
          </w:tcPr>
          <w:p w14:paraId="145ABFA8" w14:textId="77777777" w:rsidR="004876F3" w:rsidRPr="008D3C9B" w:rsidRDefault="004876F3" w:rsidP="00923779">
            <w:pPr>
              <w:pStyle w:val="15Spacing"/>
              <w:rPr>
                <w:rFonts w:cs="Arial"/>
              </w:rPr>
            </w:pPr>
            <w:r w:rsidRPr="008D3C9B">
              <w:rPr>
                <w:rFonts w:cs="Arial"/>
              </w:rPr>
              <w:t>Human-readable name of the opening played, as matched from the move sequence.</w:t>
            </w:r>
          </w:p>
        </w:tc>
      </w:tr>
      <w:tr w:rsidR="004876F3" w:rsidRPr="008D3C9B" w14:paraId="5A1AF161" w14:textId="77777777" w:rsidTr="00923779">
        <w:trPr>
          <w:tblCellSpacing w:w="15" w:type="dxa"/>
        </w:trPr>
        <w:tc>
          <w:tcPr>
            <w:tcW w:w="0" w:type="auto"/>
            <w:vAlign w:val="center"/>
            <w:hideMark/>
          </w:tcPr>
          <w:p w14:paraId="11BEEB67" w14:textId="77777777" w:rsidR="004876F3" w:rsidRPr="008D3C9B" w:rsidRDefault="004876F3" w:rsidP="00923779">
            <w:pPr>
              <w:pStyle w:val="15Spacing"/>
              <w:rPr>
                <w:rFonts w:cs="Arial"/>
              </w:rPr>
            </w:pPr>
            <w:r w:rsidRPr="008D3C9B">
              <w:rPr>
                <w:rFonts w:cs="Arial"/>
                <w:b/>
                <w:bCs/>
              </w:rPr>
              <w:t>Termination</w:t>
            </w:r>
          </w:p>
        </w:tc>
        <w:tc>
          <w:tcPr>
            <w:tcW w:w="0" w:type="auto"/>
            <w:vAlign w:val="center"/>
            <w:hideMark/>
          </w:tcPr>
          <w:p w14:paraId="64598A49" w14:textId="77777777" w:rsidR="004876F3" w:rsidRPr="008D3C9B" w:rsidRDefault="004876F3" w:rsidP="00923779">
            <w:pPr>
              <w:pStyle w:val="15Spacing"/>
              <w:rPr>
                <w:rFonts w:cs="Arial"/>
              </w:rPr>
            </w:pPr>
            <w:r w:rsidRPr="008D3C9B">
              <w:rPr>
                <w:rFonts w:cs="Arial"/>
              </w:rPr>
              <w:t>How the game ended (e.g., “Normal”, “Time forfeit”, “Abandoned”).</w:t>
            </w:r>
          </w:p>
        </w:tc>
      </w:tr>
      <w:tr w:rsidR="004876F3" w:rsidRPr="008D3C9B" w14:paraId="1E28B6FC" w14:textId="77777777" w:rsidTr="00923779">
        <w:trPr>
          <w:tblCellSpacing w:w="15" w:type="dxa"/>
        </w:trPr>
        <w:tc>
          <w:tcPr>
            <w:tcW w:w="0" w:type="auto"/>
            <w:vAlign w:val="center"/>
            <w:hideMark/>
          </w:tcPr>
          <w:p w14:paraId="56AAEE6E" w14:textId="77777777" w:rsidR="004876F3" w:rsidRPr="008D3C9B" w:rsidRDefault="004876F3" w:rsidP="00923779">
            <w:pPr>
              <w:pStyle w:val="15Spacing"/>
              <w:rPr>
                <w:rFonts w:cs="Arial"/>
              </w:rPr>
            </w:pPr>
            <w:r w:rsidRPr="008D3C9B">
              <w:rPr>
                <w:rFonts w:cs="Arial"/>
                <w:b/>
                <w:bCs/>
              </w:rPr>
              <w:t>Result</w:t>
            </w:r>
          </w:p>
        </w:tc>
        <w:tc>
          <w:tcPr>
            <w:tcW w:w="0" w:type="auto"/>
            <w:vAlign w:val="center"/>
            <w:hideMark/>
          </w:tcPr>
          <w:p w14:paraId="7689C3C8" w14:textId="77777777" w:rsidR="004876F3" w:rsidRPr="008D3C9B" w:rsidRDefault="004876F3" w:rsidP="00923779">
            <w:pPr>
              <w:pStyle w:val="15Spacing"/>
              <w:rPr>
                <w:rFonts w:cs="Arial"/>
              </w:rPr>
            </w:pPr>
            <w:r w:rsidRPr="008D3C9B">
              <w:rPr>
                <w:rFonts w:cs="Arial"/>
              </w:rPr>
              <w:t>Game outcome from White’s perspective (1-0 = White win, 0-1 = Black win, 1/2-1/2 = draw).</w:t>
            </w:r>
          </w:p>
        </w:tc>
      </w:tr>
    </w:tbl>
    <w:p w14:paraId="1B00A79B" w14:textId="77777777" w:rsidR="004876F3" w:rsidRPr="008D3C9B" w:rsidRDefault="004876F3" w:rsidP="004876F3">
      <w:pPr>
        <w:pStyle w:val="15Spacing"/>
        <w:rPr>
          <w:rFonts w:cs="Arial"/>
        </w:rPr>
      </w:pPr>
    </w:p>
    <w:p w14:paraId="382DA667" w14:textId="166466FE" w:rsidR="00831841" w:rsidRDefault="00A806BA" w:rsidP="00A806BA">
      <w:pPr>
        <w:pStyle w:val="Caption"/>
        <w:rPr>
          <w:rStyle w:val="Strong"/>
          <w:rFonts w:cs="Arial"/>
          <w:b/>
          <w:bCs/>
          <w:szCs w:val="22"/>
        </w:rPr>
      </w:pPr>
      <w:bookmarkStart w:id="70" w:name="_Toc208148604"/>
      <w:r>
        <w:t xml:space="preserve">Table </w:t>
      </w:r>
      <w:fldSimple w:instr=" SEQ Table \* ARABIC ">
        <w:r w:rsidR="00BF42AB">
          <w:rPr>
            <w:noProof/>
          </w:rPr>
          <w:t>5</w:t>
        </w:r>
      </w:fldSimple>
      <w:r>
        <w:t xml:space="preserve">: </w:t>
      </w:r>
      <w:r w:rsidRPr="00CF2F25">
        <w:t xml:space="preserve">Description of Game-Level PGN Header Fields from the </w:t>
      </w:r>
      <w:proofErr w:type="spellStart"/>
      <w:r w:rsidRPr="00CF2F25">
        <w:t>Lichess</w:t>
      </w:r>
      <w:proofErr w:type="spellEnd"/>
      <w:r w:rsidRPr="00CF2F25">
        <w:t xml:space="preserve"> Database</w:t>
      </w:r>
      <w:bookmarkEnd w:id="70"/>
    </w:p>
    <w:p w14:paraId="34FC4970" w14:textId="2DA959E7" w:rsidR="009419DE" w:rsidRPr="00D062C8" w:rsidRDefault="00911DB2" w:rsidP="00312409">
      <w:pPr>
        <w:pStyle w:val="Heading3"/>
        <w:jc w:val="both"/>
        <w:rPr>
          <w:rFonts w:cs="Arial"/>
          <w:b w:val="0"/>
          <w:bCs/>
        </w:rPr>
      </w:pPr>
      <w:bookmarkStart w:id="71" w:name="_Toc208141154"/>
      <w:r>
        <w:rPr>
          <w:rStyle w:val="Strong"/>
          <w:rFonts w:cs="Arial"/>
          <w:b/>
          <w:bCs w:val="0"/>
        </w:rPr>
        <w:t>Data Inputs and Tensors</w:t>
      </w:r>
      <w:bookmarkEnd w:id="71"/>
    </w:p>
    <w:p w14:paraId="4B5F3A82" w14:textId="77777777" w:rsidR="00561F85" w:rsidRDefault="00561F85" w:rsidP="00312409">
      <w:pPr>
        <w:pStyle w:val="15Spacing"/>
        <w:jc w:val="both"/>
        <w:rPr>
          <w:rFonts w:cs="Arial"/>
        </w:rPr>
      </w:pPr>
      <w:r w:rsidRPr="00561F85">
        <w:rPr>
          <w:rFonts w:cs="Arial"/>
        </w:rPr>
        <w:t>Board representation fundamentally determines what information neural networks can access and how effectively they can learn chess patterns. The conversion from symbolic FEN notation to structured tensor inputs represents a critical design choice that directly impacts both model performance and interpretability.</w:t>
      </w:r>
    </w:p>
    <w:p w14:paraId="4E9EB0D6" w14:textId="4633C6D2" w:rsidR="00232553" w:rsidRDefault="00232553" w:rsidP="00312409">
      <w:pPr>
        <w:pStyle w:val="15Spacing"/>
        <w:jc w:val="both"/>
        <w:rPr>
          <w:rFonts w:cs="Arial"/>
        </w:rPr>
      </w:pPr>
      <w:r>
        <w:rPr>
          <w:rFonts w:cs="Arial"/>
          <w:noProof/>
        </w:rPr>
        <w:drawing>
          <wp:inline distT="0" distB="0" distL="0" distR="0" wp14:anchorId="3CE51BA4" wp14:editId="2C5A7AFB">
            <wp:extent cx="6120130" cy="2668905"/>
            <wp:effectExtent l="0" t="0" r="0" b="0"/>
            <wp:docPr id="1957529217" name="Picture 3" descr="illustrates the algebraic input representation approach described by Arsalan and Soeparno (2024)&#10;On the left you have the board, and on the right its representation in a matrix&#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29217" name="Picture 3" descr="illustrates the algebraic input representation approach described by Arsalan and Soeparno (2024)&#10;On the left you have the board, and on the right its representation in a matrix&#10;&#1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2668905"/>
                    </a:xfrm>
                    <a:prstGeom prst="rect">
                      <a:avLst/>
                    </a:prstGeom>
                  </pic:spPr>
                </pic:pic>
              </a:graphicData>
            </a:graphic>
          </wp:inline>
        </w:drawing>
      </w:r>
    </w:p>
    <w:p w14:paraId="1BBA9A7F" w14:textId="7506B95B" w:rsidR="00B63D9B" w:rsidRPr="00B63D9B" w:rsidRDefault="00B63D9B" w:rsidP="00B63D9B">
      <w:pPr>
        <w:pStyle w:val="Caption"/>
        <w:rPr>
          <w:rFonts w:cs="Arial"/>
          <w:i/>
          <w:iCs/>
        </w:rPr>
      </w:pPr>
      <w:bookmarkStart w:id="72" w:name="_Toc208130741"/>
      <w:r w:rsidRPr="00B63D9B">
        <w:rPr>
          <w:i/>
          <w:iCs/>
        </w:rPr>
        <w:t xml:space="preserve">Figure </w:t>
      </w:r>
      <w:r w:rsidRPr="00B63D9B">
        <w:rPr>
          <w:i/>
          <w:iCs/>
        </w:rPr>
        <w:fldChar w:fldCharType="begin"/>
      </w:r>
      <w:r w:rsidRPr="00B63D9B">
        <w:rPr>
          <w:i/>
          <w:iCs/>
        </w:rPr>
        <w:instrText xml:space="preserve"> SEQ Figure \* ARABIC </w:instrText>
      </w:r>
      <w:r w:rsidRPr="00B63D9B">
        <w:rPr>
          <w:i/>
          <w:iCs/>
        </w:rPr>
        <w:fldChar w:fldCharType="separate"/>
      </w:r>
      <w:r w:rsidR="009D4A33">
        <w:rPr>
          <w:i/>
          <w:iCs/>
          <w:noProof/>
        </w:rPr>
        <w:t>11</w:t>
      </w:r>
      <w:r w:rsidRPr="00B63D9B">
        <w:rPr>
          <w:i/>
          <w:iCs/>
        </w:rPr>
        <w:fldChar w:fldCharType="end"/>
      </w:r>
      <w:r w:rsidRPr="00B63D9B">
        <w:rPr>
          <w:i/>
          <w:iCs/>
        </w:rPr>
        <w:t xml:space="preserve">: </w:t>
      </w:r>
      <w:r w:rsidRPr="00071B7E">
        <w:rPr>
          <w:b w:val="0"/>
          <w:bCs w:val="0"/>
          <w:i/>
          <w:iCs/>
        </w:rPr>
        <w:t>illustrates the algebraic input representation approach described by Arsalan and Soeparno (2024)</w:t>
      </w:r>
      <w:bookmarkEnd w:id="72"/>
    </w:p>
    <w:p w14:paraId="243D6CE7" w14:textId="4A90309F" w:rsidR="003563C6" w:rsidRDefault="00797300" w:rsidP="00312409">
      <w:pPr>
        <w:pStyle w:val="Heading3"/>
        <w:jc w:val="both"/>
        <w:rPr>
          <w:rStyle w:val="Strong"/>
          <w:rFonts w:cs="Arial"/>
          <w:b/>
          <w:bCs w:val="0"/>
        </w:rPr>
      </w:pPr>
      <w:bookmarkStart w:id="73" w:name="_Toc208141155"/>
      <w:r>
        <w:rPr>
          <w:rStyle w:val="Strong"/>
          <w:rFonts w:cs="Arial"/>
          <w:b/>
          <w:bCs w:val="0"/>
        </w:rPr>
        <w:t>Planes</w:t>
      </w:r>
      <w:bookmarkEnd w:id="73"/>
    </w:p>
    <w:p w14:paraId="1DBEE115" w14:textId="25AD31B0" w:rsidR="007F488F" w:rsidRPr="00561F85" w:rsidRDefault="00561F85" w:rsidP="00561F85">
      <w:pPr>
        <w:pStyle w:val="15Spacing"/>
      </w:pPr>
      <w:r>
        <w:t xml:space="preserve">Planes are input encodings to represent chess pieces and some concepts based on the state of a board. </w:t>
      </w:r>
      <w:r w:rsidR="00392345" w:rsidRPr="00392345">
        <w:t>(Czech et al. 2023)</w:t>
      </w:r>
      <w:r w:rsidR="00392345">
        <w:t xml:space="preserve"> </w:t>
      </w:r>
      <w:r w:rsidR="007F488F" w:rsidRPr="00232553">
        <w:t>show</w:t>
      </w:r>
      <w:r w:rsidR="00797300">
        <w:t>s</w:t>
      </w:r>
      <w:r w:rsidR="007F488F" w:rsidRPr="00232553">
        <w:t xml:space="preserve"> that feature/plane engineering matters even in AlphaZero-style systems: extending the input planes with rule/context features (e.g., no-progress counter, castling flags, piece masks, material summaries) improves accuracy and raises playing strength by ~100 Elo in ablations</w:t>
      </w:r>
      <w:r w:rsidR="00232553">
        <w:t>. T</w:t>
      </w:r>
      <w:r w:rsidR="007F488F" w:rsidRPr="00232553">
        <w:t>ogether with a revised value head</w:t>
      </w:r>
      <w:r w:rsidR="00232553">
        <w:t xml:space="preserve"> playing strength is increased </w:t>
      </w:r>
      <w:r w:rsidR="007F488F" w:rsidRPr="00232553">
        <w:t>by up to ~180 Elo overall. They also use Integrated Gradients to confirm that several added planes carry substantial attribution, reinforcing the case for richer encodings. I will use this as empirical justification to compare lean versus extended plane stacks in my supervised setting.</w:t>
      </w:r>
    </w:p>
    <w:p w14:paraId="054CD3BE" w14:textId="77777777" w:rsidR="00D062C8" w:rsidRDefault="00D062C8" w:rsidP="00312409">
      <w:pPr>
        <w:pStyle w:val="15Spacing"/>
        <w:jc w:val="both"/>
        <w:rPr>
          <w:rFonts w:cs="Arial"/>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2230"/>
        <w:gridCol w:w="1026"/>
        <w:gridCol w:w="708"/>
        <w:gridCol w:w="5664"/>
      </w:tblGrid>
      <w:tr w:rsidR="00D062C8" w:rsidRPr="00D062C8" w14:paraId="5A74E395" w14:textId="77777777" w:rsidTr="00D062C8">
        <w:trPr>
          <w:tblHeader/>
          <w:tblCellSpacing w:w="15" w:type="dxa"/>
        </w:trPr>
        <w:tc>
          <w:tcPr>
            <w:tcW w:w="2185" w:type="dxa"/>
            <w:vAlign w:val="center"/>
            <w:hideMark/>
          </w:tcPr>
          <w:p w14:paraId="5ADAD465" w14:textId="77777777" w:rsidR="00D062C8" w:rsidRPr="00D062C8" w:rsidRDefault="00D062C8" w:rsidP="00D062C8">
            <w:pPr>
              <w:pStyle w:val="15Spacing"/>
              <w:jc w:val="both"/>
              <w:rPr>
                <w:rFonts w:cs="Arial"/>
                <w:b/>
                <w:bCs/>
              </w:rPr>
            </w:pPr>
            <w:r w:rsidRPr="00D062C8">
              <w:rPr>
                <w:rFonts w:cs="Arial"/>
                <w:b/>
                <w:bCs/>
              </w:rPr>
              <w:lastRenderedPageBreak/>
              <w:t>Feature</w:t>
            </w:r>
          </w:p>
        </w:tc>
        <w:tc>
          <w:tcPr>
            <w:tcW w:w="996" w:type="dxa"/>
            <w:vAlign w:val="center"/>
            <w:hideMark/>
          </w:tcPr>
          <w:p w14:paraId="1813143D" w14:textId="19979775" w:rsidR="00D062C8" w:rsidRPr="00D062C8" w:rsidRDefault="00D062C8" w:rsidP="00D062C8">
            <w:pPr>
              <w:pStyle w:val="15Spacing"/>
              <w:jc w:val="both"/>
              <w:rPr>
                <w:rFonts w:cs="Arial"/>
                <w:b/>
                <w:bCs/>
              </w:rPr>
            </w:pPr>
            <w:r w:rsidRPr="00D062C8">
              <w:rPr>
                <w:rFonts w:cs="Arial"/>
                <w:b/>
                <w:bCs/>
              </w:rPr>
              <w:t>#</w:t>
            </w:r>
            <w:r>
              <w:rPr>
                <w:rFonts w:cs="Arial"/>
                <w:b/>
                <w:bCs/>
              </w:rPr>
              <w:t xml:space="preserve"> </w:t>
            </w:r>
            <w:r w:rsidRPr="00D062C8">
              <w:rPr>
                <w:rFonts w:cs="Arial"/>
                <w:b/>
                <w:bCs/>
              </w:rPr>
              <w:t>planes</w:t>
            </w:r>
          </w:p>
        </w:tc>
        <w:tc>
          <w:tcPr>
            <w:tcW w:w="678" w:type="dxa"/>
            <w:vAlign w:val="center"/>
            <w:hideMark/>
          </w:tcPr>
          <w:p w14:paraId="2EFC3111" w14:textId="77777777" w:rsidR="00D062C8" w:rsidRPr="00D062C8" w:rsidRDefault="00D062C8" w:rsidP="00D062C8">
            <w:pPr>
              <w:pStyle w:val="15Spacing"/>
              <w:jc w:val="both"/>
              <w:rPr>
                <w:rFonts w:cs="Arial"/>
                <w:b/>
                <w:bCs/>
              </w:rPr>
            </w:pPr>
            <w:r w:rsidRPr="00D062C8">
              <w:rPr>
                <w:rFonts w:cs="Arial"/>
                <w:b/>
                <w:bCs/>
              </w:rPr>
              <w:t>Type</w:t>
            </w:r>
          </w:p>
        </w:tc>
        <w:tc>
          <w:tcPr>
            <w:tcW w:w="5619" w:type="dxa"/>
            <w:vAlign w:val="center"/>
            <w:hideMark/>
          </w:tcPr>
          <w:p w14:paraId="1BF328E7" w14:textId="77777777" w:rsidR="00D062C8" w:rsidRPr="00D062C8" w:rsidRDefault="00D062C8" w:rsidP="00D062C8">
            <w:pPr>
              <w:pStyle w:val="15Spacing"/>
              <w:jc w:val="both"/>
              <w:rPr>
                <w:rFonts w:cs="Arial"/>
                <w:b/>
                <w:bCs/>
              </w:rPr>
            </w:pPr>
            <w:r w:rsidRPr="00D062C8">
              <w:rPr>
                <w:rFonts w:cs="Arial"/>
                <w:b/>
                <w:bCs/>
              </w:rPr>
              <w:t>Notes</w:t>
            </w:r>
          </w:p>
        </w:tc>
      </w:tr>
      <w:tr w:rsidR="00D062C8" w:rsidRPr="00D062C8" w14:paraId="4928EEC9" w14:textId="77777777" w:rsidTr="00D062C8">
        <w:trPr>
          <w:tblCellSpacing w:w="15" w:type="dxa"/>
        </w:trPr>
        <w:tc>
          <w:tcPr>
            <w:tcW w:w="2185" w:type="dxa"/>
            <w:vAlign w:val="center"/>
            <w:hideMark/>
          </w:tcPr>
          <w:p w14:paraId="514BB7C6" w14:textId="77777777" w:rsidR="00D062C8" w:rsidRPr="00D062C8" w:rsidRDefault="00D062C8" w:rsidP="00D062C8">
            <w:pPr>
              <w:pStyle w:val="15Spacing"/>
              <w:jc w:val="both"/>
              <w:rPr>
                <w:rFonts w:cs="Arial"/>
              </w:rPr>
            </w:pPr>
            <w:r w:rsidRPr="00D062C8">
              <w:rPr>
                <w:rFonts w:cs="Arial"/>
              </w:rPr>
              <w:t>P1 pieces</w:t>
            </w:r>
          </w:p>
        </w:tc>
        <w:tc>
          <w:tcPr>
            <w:tcW w:w="996" w:type="dxa"/>
            <w:vAlign w:val="center"/>
            <w:hideMark/>
          </w:tcPr>
          <w:p w14:paraId="60D60F4E" w14:textId="77777777" w:rsidR="00D062C8" w:rsidRPr="00D062C8" w:rsidRDefault="00D062C8" w:rsidP="00D062C8">
            <w:pPr>
              <w:pStyle w:val="15Spacing"/>
              <w:jc w:val="both"/>
              <w:rPr>
                <w:rFonts w:cs="Arial"/>
              </w:rPr>
            </w:pPr>
            <w:r w:rsidRPr="00D062C8">
              <w:rPr>
                <w:rFonts w:cs="Arial"/>
              </w:rPr>
              <w:t>6</w:t>
            </w:r>
          </w:p>
        </w:tc>
        <w:tc>
          <w:tcPr>
            <w:tcW w:w="678" w:type="dxa"/>
            <w:vAlign w:val="center"/>
            <w:hideMark/>
          </w:tcPr>
          <w:p w14:paraId="0F15FE27"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59C3D756" w14:textId="77777777" w:rsidR="00D062C8" w:rsidRPr="00D062C8" w:rsidRDefault="00D062C8" w:rsidP="00D062C8">
            <w:pPr>
              <w:pStyle w:val="15Spacing"/>
              <w:jc w:val="both"/>
              <w:rPr>
                <w:rFonts w:cs="Arial"/>
              </w:rPr>
            </w:pPr>
            <w:r w:rsidRPr="00D062C8">
              <w:rPr>
                <w:rFonts w:cs="Arial"/>
              </w:rPr>
              <w:t>Piece masks for player 1: {PAWN, KNIGHT, BISHOP, ROOK, QUEEN, KING}.</w:t>
            </w:r>
          </w:p>
        </w:tc>
      </w:tr>
      <w:tr w:rsidR="00D062C8" w:rsidRPr="00D062C8" w14:paraId="7B2A9D18" w14:textId="77777777" w:rsidTr="00D062C8">
        <w:trPr>
          <w:tblCellSpacing w:w="15" w:type="dxa"/>
        </w:trPr>
        <w:tc>
          <w:tcPr>
            <w:tcW w:w="2185" w:type="dxa"/>
            <w:vAlign w:val="center"/>
            <w:hideMark/>
          </w:tcPr>
          <w:p w14:paraId="425D681D" w14:textId="77777777" w:rsidR="00D062C8" w:rsidRPr="00D062C8" w:rsidRDefault="00D062C8" w:rsidP="00D062C8">
            <w:pPr>
              <w:pStyle w:val="15Spacing"/>
              <w:jc w:val="both"/>
              <w:rPr>
                <w:rFonts w:cs="Arial"/>
              </w:rPr>
            </w:pPr>
            <w:r w:rsidRPr="00D062C8">
              <w:rPr>
                <w:rFonts w:cs="Arial"/>
              </w:rPr>
              <w:t>P2 pieces</w:t>
            </w:r>
          </w:p>
        </w:tc>
        <w:tc>
          <w:tcPr>
            <w:tcW w:w="996" w:type="dxa"/>
            <w:vAlign w:val="center"/>
            <w:hideMark/>
          </w:tcPr>
          <w:p w14:paraId="14700B3C" w14:textId="77777777" w:rsidR="00D062C8" w:rsidRPr="00D062C8" w:rsidRDefault="00D062C8" w:rsidP="00D062C8">
            <w:pPr>
              <w:pStyle w:val="15Spacing"/>
              <w:jc w:val="both"/>
              <w:rPr>
                <w:rFonts w:cs="Arial"/>
              </w:rPr>
            </w:pPr>
            <w:r w:rsidRPr="00D062C8">
              <w:rPr>
                <w:rFonts w:cs="Arial"/>
              </w:rPr>
              <w:t>6</w:t>
            </w:r>
          </w:p>
        </w:tc>
        <w:tc>
          <w:tcPr>
            <w:tcW w:w="678" w:type="dxa"/>
            <w:vAlign w:val="center"/>
            <w:hideMark/>
          </w:tcPr>
          <w:p w14:paraId="296BC973"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271C13A6" w14:textId="77777777" w:rsidR="00D062C8" w:rsidRPr="00D062C8" w:rsidRDefault="00D062C8" w:rsidP="00D062C8">
            <w:pPr>
              <w:pStyle w:val="15Spacing"/>
              <w:jc w:val="both"/>
              <w:rPr>
                <w:rFonts w:cs="Arial"/>
              </w:rPr>
            </w:pPr>
            <w:r w:rsidRPr="00D062C8">
              <w:rPr>
                <w:rFonts w:cs="Arial"/>
              </w:rPr>
              <w:t>Piece masks for player 2: {PAWN, KNIGHT, BISHOP, ROOK, QUEEN, KING}.</w:t>
            </w:r>
          </w:p>
        </w:tc>
      </w:tr>
      <w:tr w:rsidR="00D062C8" w:rsidRPr="00D062C8" w14:paraId="58BE334F" w14:textId="77777777" w:rsidTr="00D062C8">
        <w:trPr>
          <w:tblCellSpacing w:w="15" w:type="dxa"/>
        </w:trPr>
        <w:tc>
          <w:tcPr>
            <w:tcW w:w="2185" w:type="dxa"/>
            <w:vAlign w:val="center"/>
            <w:hideMark/>
          </w:tcPr>
          <w:p w14:paraId="2CD9A119" w14:textId="77777777" w:rsidR="00D062C8" w:rsidRPr="00D062C8" w:rsidRDefault="00D062C8" w:rsidP="00D062C8">
            <w:pPr>
              <w:pStyle w:val="15Spacing"/>
              <w:jc w:val="both"/>
              <w:rPr>
                <w:rFonts w:cs="Arial"/>
              </w:rPr>
            </w:pPr>
            <w:r w:rsidRPr="00D062C8">
              <w:rPr>
                <w:rFonts w:cs="Arial"/>
              </w:rPr>
              <w:t>Repetitions*</w:t>
            </w:r>
          </w:p>
        </w:tc>
        <w:tc>
          <w:tcPr>
            <w:tcW w:w="996" w:type="dxa"/>
            <w:vAlign w:val="center"/>
            <w:hideMark/>
          </w:tcPr>
          <w:p w14:paraId="34060DD4" w14:textId="77777777" w:rsidR="00D062C8" w:rsidRPr="00D062C8" w:rsidRDefault="00D062C8" w:rsidP="00D062C8">
            <w:pPr>
              <w:pStyle w:val="15Spacing"/>
              <w:jc w:val="both"/>
              <w:rPr>
                <w:rFonts w:cs="Arial"/>
              </w:rPr>
            </w:pPr>
            <w:r w:rsidRPr="00D062C8">
              <w:rPr>
                <w:rFonts w:cs="Arial"/>
              </w:rPr>
              <w:t>2</w:t>
            </w:r>
          </w:p>
        </w:tc>
        <w:tc>
          <w:tcPr>
            <w:tcW w:w="678" w:type="dxa"/>
            <w:vAlign w:val="center"/>
            <w:hideMark/>
          </w:tcPr>
          <w:p w14:paraId="674D5E5F"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1E2A52FB" w14:textId="77777777" w:rsidR="00D062C8" w:rsidRPr="00D062C8" w:rsidRDefault="00D062C8" w:rsidP="00D062C8">
            <w:pPr>
              <w:pStyle w:val="15Spacing"/>
              <w:jc w:val="both"/>
              <w:rPr>
                <w:rFonts w:cs="Arial"/>
              </w:rPr>
            </w:pPr>
            <w:r w:rsidRPr="00D062C8">
              <w:rPr>
                <w:rFonts w:cs="Arial"/>
              </w:rPr>
              <w:t>How often the current board state has occurred.</w:t>
            </w:r>
          </w:p>
        </w:tc>
      </w:tr>
      <w:tr w:rsidR="00D062C8" w:rsidRPr="00D062C8" w14:paraId="3438BBAF" w14:textId="77777777" w:rsidTr="00D062C8">
        <w:trPr>
          <w:tblCellSpacing w:w="15" w:type="dxa"/>
        </w:trPr>
        <w:tc>
          <w:tcPr>
            <w:tcW w:w="2185" w:type="dxa"/>
            <w:vAlign w:val="center"/>
            <w:hideMark/>
          </w:tcPr>
          <w:p w14:paraId="13C34C85" w14:textId="77777777" w:rsidR="00D062C8" w:rsidRPr="00D062C8" w:rsidRDefault="00D062C8" w:rsidP="00D062C8">
            <w:pPr>
              <w:pStyle w:val="15Spacing"/>
              <w:jc w:val="both"/>
              <w:rPr>
                <w:rFonts w:cs="Arial"/>
              </w:rPr>
            </w:pPr>
            <w:r w:rsidRPr="00D062C8">
              <w:rPr>
                <w:rFonts w:cs="Arial"/>
              </w:rPr>
              <w:t>En-passant square</w:t>
            </w:r>
          </w:p>
        </w:tc>
        <w:tc>
          <w:tcPr>
            <w:tcW w:w="996" w:type="dxa"/>
            <w:vAlign w:val="center"/>
            <w:hideMark/>
          </w:tcPr>
          <w:p w14:paraId="465B5698"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3915DB9D"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1696DA13" w14:textId="77777777" w:rsidR="00D062C8" w:rsidRPr="00D062C8" w:rsidRDefault="00D062C8" w:rsidP="00D062C8">
            <w:pPr>
              <w:pStyle w:val="15Spacing"/>
              <w:jc w:val="both"/>
              <w:rPr>
                <w:rFonts w:cs="Arial"/>
              </w:rPr>
            </w:pPr>
            <w:r w:rsidRPr="00D062C8">
              <w:rPr>
                <w:rFonts w:cs="Arial"/>
              </w:rPr>
              <w:t xml:space="preserve">One-hot square where </w:t>
            </w:r>
            <w:proofErr w:type="spellStart"/>
            <w:r w:rsidRPr="00D062C8">
              <w:rPr>
                <w:rFonts w:cs="Arial"/>
              </w:rPr>
              <w:t>en</w:t>
            </w:r>
            <w:proofErr w:type="spellEnd"/>
            <w:r w:rsidRPr="00D062C8">
              <w:rPr>
                <w:rFonts w:cs="Arial"/>
              </w:rPr>
              <w:t>-passant is possible.</w:t>
            </w:r>
          </w:p>
        </w:tc>
      </w:tr>
      <w:tr w:rsidR="00D062C8" w:rsidRPr="00D062C8" w14:paraId="28867211" w14:textId="77777777" w:rsidTr="00D062C8">
        <w:trPr>
          <w:tblCellSpacing w:w="15" w:type="dxa"/>
        </w:trPr>
        <w:tc>
          <w:tcPr>
            <w:tcW w:w="2185" w:type="dxa"/>
            <w:vAlign w:val="center"/>
            <w:hideMark/>
          </w:tcPr>
          <w:p w14:paraId="7F84E590" w14:textId="77777777" w:rsidR="00D062C8" w:rsidRPr="00D062C8" w:rsidRDefault="00D062C8" w:rsidP="00D062C8">
            <w:pPr>
              <w:pStyle w:val="15Spacing"/>
              <w:jc w:val="both"/>
              <w:rPr>
                <w:rFonts w:cs="Arial"/>
              </w:rPr>
            </w:pPr>
            <w:r w:rsidRPr="00D062C8">
              <w:rPr>
                <w:rFonts w:cs="Arial"/>
              </w:rPr>
              <w:t>Colour*</w:t>
            </w:r>
          </w:p>
        </w:tc>
        <w:tc>
          <w:tcPr>
            <w:tcW w:w="996" w:type="dxa"/>
            <w:vAlign w:val="center"/>
            <w:hideMark/>
          </w:tcPr>
          <w:p w14:paraId="2867BFF9"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2F3C7445"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3D45597A" w14:textId="77777777" w:rsidR="00D062C8" w:rsidRPr="00D062C8" w:rsidRDefault="00D062C8" w:rsidP="00D062C8">
            <w:pPr>
              <w:pStyle w:val="15Spacing"/>
              <w:jc w:val="both"/>
              <w:rPr>
                <w:rFonts w:cs="Arial"/>
              </w:rPr>
            </w:pPr>
            <w:r w:rsidRPr="00D062C8">
              <w:rPr>
                <w:rFonts w:cs="Arial"/>
              </w:rPr>
              <w:t>Active colour (all ones for White, zeros for Black).</w:t>
            </w:r>
          </w:p>
        </w:tc>
      </w:tr>
      <w:tr w:rsidR="00D062C8" w:rsidRPr="00D062C8" w14:paraId="4D0E9C66" w14:textId="77777777" w:rsidTr="00D062C8">
        <w:trPr>
          <w:tblCellSpacing w:w="15" w:type="dxa"/>
        </w:trPr>
        <w:tc>
          <w:tcPr>
            <w:tcW w:w="2185" w:type="dxa"/>
            <w:vAlign w:val="center"/>
            <w:hideMark/>
          </w:tcPr>
          <w:p w14:paraId="48D2BA5C" w14:textId="77777777" w:rsidR="00D062C8" w:rsidRPr="00D062C8" w:rsidRDefault="00D062C8" w:rsidP="00D062C8">
            <w:pPr>
              <w:pStyle w:val="15Spacing"/>
              <w:jc w:val="both"/>
              <w:rPr>
                <w:rFonts w:cs="Arial"/>
              </w:rPr>
            </w:pPr>
            <w:r w:rsidRPr="00D062C8">
              <w:rPr>
                <w:rFonts w:cs="Arial"/>
              </w:rPr>
              <w:t>Total move count*</w:t>
            </w:r>
          </w:p>
        </w:tc>
        <w:tc>
          <w:tcPr>
            <w:tcW w:w="996" w:type="dxa"/>
            <w:vAlign w:val="center"/>
            <w:hideMark/>
          </w:tcPr>
          <w:p w14:paraId="57444080"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706B499C" w14:textId="77777777" w:rsidR="00D062C8" w:rsidRPr="00D062C8" w:rsidRDefault="00D062C8" w:rsidP="00D062C8">
            <w:pPr>
              <w:pStyle w:val="15Spacing"/>
              <w:jc w:val="both"/>
              <w:rPr>
                <w:rFonts w:cs="Arial"/>
              </w:rPr>
            </w:pPr>
            <w:r w:rsidRPr="00D062C8">
              <w:rPr>
                <w:rFonts w:cs="Arial"/>
              </w:rPr>
              <w:t>int</w:t>
            </w:r>
          </w:p>
        </w:tc>
        <w:tc>
          <w:tcPr>
            <w:tcW w:w="5619" w:type="dxa"/>
            <w:vAlign w:val="center"/>
            <w:hideMark/>
          </w:tcPr>
          <w:p w14:paraId="5EF3E114" w14:textId="77777777" w:rsidR="00D062C8" w:rsidRPr="00D062C8" w:rsidRDefault="00D062C8" w:rsidP="00D062C8">
            <w:pPr>
              <w:pStyle w:val="15Spacing"/>
              <w:jc w:val="both"/>
              <w:rPr>
                <w:rFonts w:cs="Arial"/>
              </w:rPr>
            </w:pPr>
            <w:r w:rsidRPr="00D062C8">
              <w:rPr>
                <w:rFonts w:cs="Arial"/>
              </w:rPr>
              <w:t>Move number (UCI notion); broadcast.</w:t>
            </w:r>
          </w:p>
        </w:tc>
      </w:tr>
      <w:tr w:rsidR="00D062C8" w:rsidRPr="00D062C8" w14:paraId="0D00B425" w14:textId="77777777" w:rsidTr="00D062C8">
        <w:trPr>
          <w:tblCellSpacing w:w="15" w:type="dxa"/>
        </w:trPr>
        <w:tc>
          <w:tcPr>
            <w:tcW w:w="2185" w:type="dxa"/>
            <w:vAlign w:val="center"/>
            <w:hideMark/>
          </w:tcPr>
          <w:p w14:paraId="4492D09E" w14:textId="77777777" w:rsidR="00D062C8" w:rsidRPr="00D062C8" w:rsidRDefault="00D062C8" w:rsidP="00D062C8">
            <w:pPr>
              <w:pStyle w:val="15Spacing"/>
              <w:jc w:val="both"/>
              <w:rPr>
                <w:rFonts w:cs="Arial"/>
              </w:rPr>
            </w:pPr>
            <w:r w:rsidRPr="00D062C8">
              <w:rPr>
                <w:rFonts w:cs="Arial"/>
              </w:rPr>
              <w:t>P1 castling*</w:t>
            </w:r>
          </w:p>
        </w:tc>
        <w:tc>
          <w:tcPr>
            <w:tcW w:w="996" w:type="dxa"/>
            <w:vAlign w:val="center"/>
            <w:hideMark/>
          </w:tcPr>
          <w:p w14:paraId="4F5A15E3" w14:textId="77777777" w:rsidR="00D062C8" w:rsidRPr="00D062C8" w:rsidRDefault="00D062C8" w:rsidP="00D062C8">
            <w:pPr>
              <w:pStyle w:val="15Spacing"/>
              <w:jc w:val="both"/>
              <w:rPr>
                <w:rFonts w:cs="Arial"/>
              </w:rPr>
            </w:pPr>
            <w:r w:rsidRPr="00D062C8">
              <w:rPr>
                <w:rFonts w:cs="Arial"/>
              </w:rPr>
              <w:t>2</w:t>
            </w:r>
          </w:p>
        </w:tc>
        <w:tc>
          <w:tcPr>
            <w:tcW w:w="678" w:type="dxa"/>
            <w:vAlign w:val="center"/>
            <w:hideMark/>
          </w:tcPr>
          <w:p w14:paraId="4E069329"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6D4862BC" w14:textId="77777777" w:rsidR="00D062C8" w:rsidRPr="00D062C8" w:rsidRDefault="00D062C8" w:rsidP="00D062C8">
            <w:pPr>
              <w:pStyle w:val="15Spacing"/>
              <w:jc w:val="both"/>
              <w:rPr>
                <w:rFonts w:cs="Arial"/>
              </w:rPr>
            </w:pPr>
            <w:r w:rsidRPr="00D062C8">
              <w:rPr>
                <w:rFonts w:cs="Arial"/>
              </w:rPr>
              <w:t>{KING_SIDE, QUEEN_SIDE}.</w:t>
            </w:r>
          </w:p>
        </w:tc>
      </w:tr>
      <w:tr w:rsidR="00D062C8" w:rsidRPr="00D062C8" w14:paraId="03CA33F4" w14:textId="77777777" w:rsidTr="00D062C8">
        <w:trPr>
          <w:tblCellSpacing w:w="15" w:type="dxa"/>
        </w:trPr>
        <w:tc>
          <w:tcPr>
            <w:tcW w:w="2185" w:type="dxa"/>
            <w:vAlign w:val="center"/>
            <w:hideMark/>
          </w:tcPr>
          <w:p w14:paraId="6F0BAE01" w14:textId="77777777" w:rsidR="00D062C8" w:rsidRPr="00D062C8" w:rsidRDefault="00D062C8" w:rsidP="00D062C8">
            <w:pPr>
              <w:pStyle w:val="15Spacing"/>
              <w:jc w:val="both"/>
              <w:rPr>
                <w:rFonts w:cs="Arial"/>
              </w:rPr>
            </w:pPr>
            <w:r w:rsidRPr="00D062C8">
              <w:rPr>
                <w:rFonts w:cs="Arial"/>
              </w:rPr>
              <w:t>P2 castling*</w:t>
            </w:r>
          </w:p>
        </w:tc>
        <w:tc>
          <w:tcPr>
            <w:tcW w:w="996" w:type="dxa"/>
            <w:vAlign w:val="center"/>
            <w:hideMark/>
          </w:tcPr>
          <w:p w14:paraId="2E1F4FE7" w14:textId="77777777" w:rsidR="00D062C8" w:rsidRPr="00D062C8" w:rsidRDefault="00D062C8" w:rsidP="00D062C8">
            <w:pPr>
              <w:pStyle w:val="15Spacing"/>
              <w:jc w:val="both"/>
              <w:rPr>
                <w:rFonts w:cs="Arial"/>
              </w:rPr>
            </w:pPr>
            <w:r w:rsidRPr="00D062C8">
              <w:rPr>
                <w:rFonts w:cs="Arial"/>
              </w:rPr>
              <w:t>2</w:t>
            </w:r>
          </w:p>
        </w:tc>
        <w:tc>
          <w:tcPr>
            <w:tcW w:w="678" w:type="dxa"/>
            <w:vAlign w:val="center"/>
            <w:hideMark/>
          </w:tcPr>
          <w:p w14:paraId="02492E5C"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4C841FF1" w14:textId="77777777" w:rsidR="00D062C8" w:rsidRPr="00D062C8" w:rsidRDefault="00D062C8" w:rsidP="00D062C8">
            <w:pPr>
              <w:pStyle w:val="15Spacing"/>
              <w:jc w:val="both"/>
              <w:rPr>
                <w:rFonts w:cs="Arial"/>
              </w:rPr>
            </w:pPr>
            <w:r w:rsidRPr="00D062C8">
              <w:rPr>
                <w:rFonts w:cs="Arial"/>
              </w:rPr>
              <w:t>{KING_SIDE, QUEEN_SIDE}.</w:t>
            </w:r>
          </w:p>
        </w:tc>
      </w:tr>
      <w:tr w:rsidR="00D062C8" w:rsidRPr="00D062C8" w14:paraId="738213B0" w14:textId="77777777" w:rsidTr="00D062C8">
        <w:trPr>
          <w:tblCellSpacing w:w="15" w:type="dxa"/>
        </w:trPr>
        <w:tc>
          <w:tcPr>
            <w:tcW w:w="2185" w:type="dxa"/>
            <w:vAlign w:val="center"/>
            <w:hideMark/>
          </w:tcPr>
          <w:p w14:paraId="7F37C21F" w14:textId="77777777" w:rsidR="00D062C8" w:rsidRPr="00D062C8" w:rsidRDefault="00D062C8" w:rsidP="00D062C8">
            <w:pPr>
              <w:pStyle w:val="15Spacing"/>
              <w:jc w:val="both"/>
              <w:rPr>
                <w:rFonts w:cs="Arial"/>
              </w:rPr>
            </w:pPr>
            <w:r w:rsidRPr="00D062C8">
              <w:rPr>
                <w:rFonts w:cs="Arial"/>
              </w:rPr>
              <w:t>No-progress count*</w:t>
            </w:r>
          </w:p>
        </w:tc>
        <w:tc>
          <w:tcPr>
            <w:tcW w:w="996" w:type="dxa"/>
            <w:vAlign w:val="center"/>
            <w:hideMark/>
          </w:tcPr>
          <w:p w14:paraId="191F1F18"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59F88AB3" w14:textId="77777777" w:rsidR="00D062C8" w:rsidRPr="00D062C8" w:rsidRDefault="00D062C8" w:rsidP="00D062C8">
            <w:pPr>
              <w:pStyle w:val="15Spacing"/>
              <w:jc w:val="both"/>
              <w:rPr>
                <w:rFonts w:cs="Arial"/>
              </w:rPr>
            </w:pPr>
            <w:r w:rsidRPr="00D062C8">
              <w:rPr>
                <w:rFonts w:cs="Arial"/>
              </w:rPr>
              <w:t>int</w:t>
            </w:r>
          </w:p>
        </w:tc>
        <w:tc>
          <w:tcPr>
            <w:tcW w:w="5619" w:type="dxa"/>
            <w:vAlign w:val="center"/>
            <w:hideMark/>
          </w:tcPr>
          <w:p w14:paraId="2EEDCA99" w14:textId="77777777" w:rsidR="00D062C8" w:rsidRPr="00D062C8" w:rsidRDefault="00D062C8" w:rsidP="00D062C8">
            <w:pPr>
              <w:pStyle w:val="15Spacing"/>
              <w:jc w:val="both"/>
              <w:rPr>
                <w:rFonts w:cs="Arial"/>
              </w:rPr>
            </w:pPr>
            <w:r w:rsidRPr="00D062C8">
              <w:rPr>
                <w:rFonts w:cs="Arial"/>
              </w:rPr>
              <w:t>FEN half-move clock (rule-50); broadcast.</w:t>
            </w:r>
          </w:p>
        </w:tc>
      </w:tr>
      <w:tr w:rsidR="00D062C8" w:rsidRPr="00D062C8" w14:paraId="72D7D31E" w14:textId="77777777" w:rsidTr="00D062C8">
        <w:trPr>
          <w:tblCellSpacing w:w="15" w:type="dxa"/>
        </w:trPr>
        <w:tc>
          <w:tcPr>
            <w:tcW w:w="2185" w:type="dxa"/>
            <w:vAlign w:val="center"/>
            <w:hideMark/>
          </w:tcPr>
          <w:p w14:paraId="603A4B69" w14:textId="77777777" w:rsidR="00D062C8" w:rsidRPr="00D062C8" w:rsidRDefault="00D062C8" w:rsidP="00D062C8">
            <w:pPr>
              <w:pStyle w:val="15Spacing"/>
              <w:jc w:val="both"/>
              <w:rPr>
                <w:rFonts w:cs="Arial"/>
              </w:rPr>
            </w:pPr>
            <w:r w:rsidRPr="00D062C8">
              <w:rPr>
                <w:rFonts w:cs="Arial"/>
              </w:rPr>
              <w:t>Last moves</w:t>
            </w:r>
          </w:p>
        </w:tc>
        <w:tc>
          <w:tcPr>
            <w:tcW w:w="996" w:type="dxa"/>
            <w:vAlign w:val="center"/>
            <w:hideMark/>
          </w:tcPr>
          <w:p w14:paraId="376BDA61" w14:textId="77777777" w:rsidR="00D062C8" w:rsidRPr="00D062C8" w:rsidRDefault="00D062C8" w:rsidP="00D062C8">
            <w:pPr>
              <w:pStyle w:val="15Spacing"/>
              <w:jc w:val="both"/>
              <w:rPr>
                <w:rFonts w:cs="Arial"/>
              </w:rPr>
            </w:pPr>
            <w:r w:rsidRPr="00D062C8">
              <w:rPr>
                <w:rFonts w:cs="Arial"/>
              </w:rPr>
              <w:t>16</w:t>
            </w:r>
          </w:p>
        </w:tc>
        <w:tc>
          <w:tcPr>
            <w:tcW w:w="678" w:type="dxa"/>
            <w:vAlign w:val="center"/>
            <w:hideMark/>
          </w:tcPr>
          <w:p w14:paraId="3FA58FE8"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4D8E9ADC" w14:textId="77777777" w:rsidR="00D062C8" w:rsidRPr="00D062C8" w:rsidRDefault="00D062C8" w:rsidP="00D062C8">
            <w:pPr>
              <w:pStyle w:val="15Spacing"/>
              <w:jc w:val="both"/>
              <w:rPr>
                <w:rFonts w:cs="Arial"/>
              </w:rPr>
            </w:pPr>
            <w:r w:rsidRPr="00D062C8">
              <w:rPr>
                <w:rFonts w:cs="Arial"/>
              </w:rPr>
              <w:t xml:space="preserve">Origin &amp; target squares for the </w:t>
            </w:r>
            <w:r w:rsidRPr="00D062C8">
              <w:rPr>
                <w:rFonts w:cs="Arial"/>
                <w:b/>
                <w:bCs/>
              </w:rPr>
              <w:t>last 8 moves</w:t>
            </w:r>
            <w:r w:rsidRPr="00D062C8">
              <w:rPr>
                <w:rFonts w:cs="Arial"/>
              </w:rPr>
              <w:t xml:space="preserve"> (trajectory).</w:t>
            </w:r>
          </w:p>
        </w:tc>
      </w:tr>
      <w:tr w:rsidR="00D062C8" w:rsidRPr="00D062C8" w14:paraId="319F084C" w14:textId="77777777" w:rsidTr="00D062C8">
        <w:trPr>
          <w:tblCellSpacing w:w="15" w:type="dxa"/>
        </w:trPr>
        <w:tc>
          <w:tcPr>
            <w:tcW w:w="2185" w:type="dxa"/>
            <w:vAlign w:val="center"/>
            <w:hideMark/>
          </w:tcPr>
          <w:p w14:paraId="5CCB2700" w14:textId="77777777" w:rsidR="00D062C8" w:rsidRPr="00D062C8" w:rsidRDefault="00D062C8" w:rsidP="00D062C8">
            <w:pPr>
              <w:pStyle w:val="15Spacing"/>
              <w:jc w:val="both"/>
              <w:rPr>
                <w:rFonts w:cs="Arial"/>
              </w:rPr>
            </w:pPr>
            <w:r w:rsidRPr="00D062C8">
              <w:rPr>
                <w:rFonts w:cs="Arial"/>
              </w:rPr>
              <w:t>is960*</w:t>
            </w:r>
          </w:p>
        </w:tc>
        <w:tc>
          <w:tcPr>
            <w:tcW w:w="996" w:type="dxa"/>
            <w:vAlign w:val="center"/>
            <w:hideMark/>
          </w:tcPr>
          <w:p w14:paraId="78A403A3"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472C7FD9"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11317696" w14:textId="77777777" w:rsidR="00D062C8" w:rsidRPr="00D062C8" w:rsidRDefault="00D062C8" w:rsidP="00D062C8">
            <w:pPr>
              <w:pStyle w:val="15Spacing"/>
              <w:jc w:val="both"/>
              <w:rPr>
                <w:rFonts w:cs="Arial"/>
              </w:rPr>
            </w:pPr>
            <w:r w:rsidRPr="00D062C8">
              <w:rPr>
                <w:rFonts w:cs="Arial"/>
              </w:rPr>
              <w:t>Fischer Random flag.</w:t>
            </w:r>
          </w:p>
        </w:tc>
      </w:tr>
      <w:tr w:rsidR="00D062C8" w:rsidRPr="00D062C8" w14:paraId="59615B55" w14:textId="77777777" w:rsidTr="00D062C8">
        <w:trPr>
          <w:tblCellSpacing w:w="15" w:type="dxa"/>
        </w:trPr>
        <w:tc>
          <w:tcPr>
            <w:tcW w:w="2185" w:type="dxa"/>
            <w:vAlign w:val="center"/>
            <w:hideMark/>
          </w:tcPr>
          <w:p w14:paraId="3D0E211A" w14:textId="77777777" w:rsidR="00D062C8" w:rsidRPr="00D062C8" w:rsidRDefault="00D062C8" w:rsidP="00D062C8">
            <w:pPr>
              <w:pStyle w:val="15Spacing"/>
              <w:jc w:val="both"/>
              <w:rPr>
                <w:rFonts w:cs="Arial"/>
              </w:rPr>
            </w:pPr>
            <w:r w:rsidRPr="00D062C8">
              <w:rPr>
                <w:rFonts w:cs="Arial"/>
              </w:rPr>
              <w:t>— — — — — — — —</w:t>
            </w:r>
          </w:p>
        </w:tc>
        <w:tc>
          <w:tcPr>
            <w:tcW w:w="996" w:type="dxa"/>
            <w:vAlign w:val="center"/>
            <w:hideMark/>
          </w:tcPr>
          <w:p w14:paraId="6218C5F3" w14:textId="77777777" w:rsidR="00D062C8" w:rsidRPr="00D062C8" w:rsidRDefault="00D062C8" w:rsidP="00D062C8">
            <w:pPr>
              <w:pStyle w:val="15Spacing"/>
              <w:jc w:val="both"/>
              <w:rPr>
                <w:rFonts w:cs="Arial"/>
              </w:rPr>
            </w:pPr>
          </w:p>
        </w:tc>
        <w:tc>
          <w:tcPr>
            <w:tcW w:w="678" w:type="dxa"/>
            <w:vAlign w:val="center"/>
            <w:hideMark/>
          </w:tcPr>
          <w:p w14:paraId="6B6EDD82" w14:textId="77777777" w:rsidR="00D062C8" w:rsidRPr="00D062C8" w:rsidRDefault="00D062C8" w:rsidP="00D062C8">
            <w:pPr>
              <w:pStyle w:val="15Spacing"/>
              <w:jc w:val="both"/>
              <w:rPr>
                <w:rFonts w:cs="Arial"/>
              </w:rPr>
            </w:pPr>
          </w:p>
        </w:tc>
        <w:tc>
          <w:tcPr>
            <w:tcW w:w="5619" w:type="dxa"/>
            <w:vAlign w:val="center"/>
            <w:hideMark/>
          </w:tcPr>
          <w:p w14:paraId="1734A317" w14:textId="77777777" w:rsidR="00D062C8" w:rsidRPr="00D062C8" w:rsidRDefault="00D062C8" w:rsidP="00D062C8">
            <w:pPr>
              <w:pStyle w:val="15Spacing"/>
              <w:jc w:val="both"/>
              <w:rPr>
                <w:rFonts w:cs="Arial"/>
              </w:rPr>
            </w:pPr>
          </w:p>
        </w:tc>
      </w:tr>
      <w:tr w:rsidR="00D062C8" w:rsidRPr="00D062C8" w14:paraId="22741812" w14:textId="77777777" w:rsidTr="00D062C8">
        <w:trPr>
          <w:tblCellSpacing w:w="15" w:type="dxa"/>
        </w:trPr>
        <w:tc>
          <w:tcPr>
            <w:tcW w:w="2185" w:type="dxa"/>
            <w:vAlign w:val="center"/>
            <w:hideMark/>
          </w:tcPr>
          <w:p w14:paraId="06F9ABA4" w14:textId="77777777" w:rsidR="00D062C8" w:rsidRPr="00D062C8" w:rsidRDefault="00D062C8" w:rsidP="00D062C8">
            <w:pPr>
              <w:pStyle w:val="15Spacing"/>
              <w:jc w:val="both"/>
              <w:rPr>
                <w:rFonts w:cs="Arial"/>
              </w:rPr>
            </w:pPr>
            <w:r w:rsidRPr="00D062C8">
              <w:rPr>
                <w:rFonts w:cs="Arial"/>
              </w:rPr>
              <w:t>P1 pieces (grouped)</w:t>
            </w:r>
          </w:p>
        </w:tc>
        <w:tc>
          <w:tcPr>
            <w:tcW w:w="996" w:type="dxa"/>
            <w:vAlign w:val="center"/>
            <w:hideMark/>
          </w:tcPr>
          <w:p w14:paraId="333A6B4D"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63332FB4"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3DB9F837" w14:textId="77777777" w:rsidR="00D062C8" w:rsidRPr="00D062C8" w:rsidRDefault="00D062C8" w:rsidP="00D062C8">
            <w:pPr>
              <w:pStyle w:val="15Spacing"/>
              <w:jc w:val="both"/>
              <w:rPr>
                <w:rFonts w:cs="Arial"/>
              </w:rPr>
            </w:pPr>
            <w:r w:rsidRPr="00D062C8">
              <w:rPr>
                <w:rFonts w:cs="Arial"/>
              </w:rPr>
              <w:t xml:space="preserve">Single mask of </w:t>
            </w:r>
            <w:r w:rsidRPr="00D062C8">
              <w:rPr>
                <w:rFonts w:cs="Arial"/>
                <w:b/>
                <w:bCs/>
              </w:rPr>
              <w:t>all</w:t>
            </w:r>
            <w:r w:rsidRPr="00D062C8">
              <w:rPr>
                <w:rFonts w:cs="Arial"/>
              </w:rPr>
              <w:t xml:space="preserve"> P1 pieces.</w:t>
            </w:r>
          </w:p>
        </w:tc>
      </w:tr>
      <w:tr w:rsidR="00D062C8" w:rsidRPr="00D062C8" w14:paraId="4225993A" w14:textId="77777777" w:rsidTr="00D062C8">
        <w:trPr>
          <w:tblCellSpacing w:w="15" w:type="dxa"/>
        </w:trPr>
        <w:tc>
          <w:tcPr>
            <w:tcW w:w="2185" w:type="dxa"/>
            <w:vAlign w:val="center"/>
            <w:hideMark/>
          </w:tcPr>
          <w:p w14:paraId="5ACC25F5" w14:textId="77777777" w:rsidR="00D062C8" w:rsidRPr="00D062C8" w:rsidRDefault="00D062C8" w:rsidP="00D062C8">
            <w:pPr>
              <w:pStyle w:val="15Spacing"/>
              <w:jc w:val="both"/>
              <w:rPr>
                <w:rFonts w:cs="Arial"/>
              </w:rPr>
            </w:pPr>
            <w:r w:rsidRPr="00D062C8">
              <w:rPr>
                <w:rFonts w:cs="Arial"/>
              </w:rPr>
              <w:t>P2 pieces (grouped)</w:t>
            </w:r>
          </w:p>
        </w:tc>
        <w:tc>
          <w:tcPr>
            <w:tcW w:w="996" w:type="dxa"/>
            <w:vAlign w:val="center"/>
            <w:hideMark/>
          </w:tcPr>
          <w:p w14:paraId="64D9036A"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7464EA6C"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5E82272C" w14:textId="77777777" w:rsidR="00D062C8" w:rsidRPr="00D062C8" w:rsidRDefault="00D062C8" w:rsidP="00D062C8">
            <w:pPr>
              <w:pStyle w:val="15Spacing"/>
              <w:jc w:val="both"/>
              <w:rPr>
                <w:rFonts w:cs="Arial"/>
              </w:rPr>
            </w:pPr>
            <w:r w:rsidRPr="00D062C8">
              <w:rPr>
                <w:rFonts w:cs="Arial"/>
              </w:rPr>
              <w:t xml:space="preserve">Single mask of </w:t>
            </w:r>
            <w:r w:rsidRPr="00D062C8">
              <w:rPr>
                <w:rFonts w:cs="Arial"/>
                <w:b/>
                <w:bCs/>
              </w:rPr>
              <w:t>all</w:t>
            </w:r>
            <w:r w:rsidRPr="00D062C8">
              <w:rPr>
                <w:rFonts w:cs="Arial"/>
              </w:rPr>
              <w:t xml:space="preserve"> P2 pieces.</w:t>
            </w:r>
          </w:p>
        </w:tc>
      </w:tr>
      <w:tr w:rsidR="00D062C8" w:rsidRPr="00D062C8" w14:paraId="50968CD6" w14:textId="77777777" w:rsidTr="00D062C8">
        <w:trPr>
          <w:tblCellSpacing w:w="15" w:type="dxa"/>
        </w:trPr>
        <w:tc>
          <w:tcPr>
            <w:tcW w:w="2185" w:type="dxa"/>
            <w:vAlign w:val="center"/>
            <w:hideMark/>
          </w:tcPr>
          <w:p w14:paraId="37742288" w14:textId="77777777" w:rsidR="00D062C8" w:rsidRPr="00D062C8" w:rsidRDefault="00D062C8" w:rsidP="00D062C8">
            <w:pPr>
              <w:pStyle w:val="15Spacing"/>
              <w:jc w:val="both"/>
              <w:rPr>
                <w:rFonts w:cs="Arial"/>
              </w:rPr>
            </w:pPr>
            <w:r w:rsidRPr="00D062C8">
              <w:rPr>
                <w:rFonts w:cs="Arial"/>
              </w:rPr>
              <w:t>Checkerboard</w:t>
            </w:r>
          </w:p>
        </w:tc>
        <w:tc>
          <w:tcPr>
            <w:tcW w:w="996" w:type="dxa"/>
            <w:vAlign w:val="center"/>
            <w:hideMark/>
          </w:tcPr>
          <w:p w14:paraId="7D5D9AC9"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0B0819FE"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50D9DA3F" w14:textId="77777777" w:rsidR="00D062C8" w:rsidRPr="00D062C8" w:rsidRDefault="00D062C8" w:rsidP="00D062C8">
            <w:pPr>
              <w:pStyle w:val="15Spacing"/>
              <w:jc w:val="both"/>
              <w:rPr>
                <w:rFonts w:cs="Arial"/>
              </w:rPr>
            </w:pPr>
            <w:r w:rsidRPr="00D062C8">
              <w:rPr>
                <w:rFonts w:cs="Arial"/>
              </w:rPr>
              <w:t>Alternating board pattern.</w:t>
            </w:r>
          </w:p>
        </w:tc>
      </w:tr>
      <w:tr w:rsidR="00D062C8" w:rsidRPr="00D062C8" w14:paraId="4A943616" w14:textId="77777777" w:rsidTr="00D062C8">
        <w:trPr>
          <w:tblCellSpacing w:w="15" w:type="dxa"/>
        </w:trPr>
        <w:tc>
          <w:tcPr>
            <w:tcW w:w="2185" w:type="dxa"/>
            <w:vAlign w:val="center"/>
            <w:hideMark/>
          </w:tcPr>
          <w:p w14:paraId="3AA5C170" w14:textId="23E5B78C" w:rsidR="00D062C8" w:rsidRPr="00D062C8" w:rsidRDefault="00D062C8" w:rsidP="00D062C8">
            <w:pPr>
              <w:pStyle w:val="15Spacing"/>
              <w:jc w:val="both"/>
              <w:rPr>
                <w:rFonts w:cs="Arial"/>
              </w:rPr>
            </w:pPr>
            <w:r w:rsidRPr="00D062C8">
              <w:rPr>
                <w:rFonts w:cs="Arial"/>
              </w:rPr>
              <w:t>P1</w:t>
            </w:r>
            <w:r>
              <w:rPr>
                <w:rFonts w:cs="Arial"/>
              </w:rPr>
              <w:t xml:space="preserve"> </w:t>
            </w:r>
            <w:r w:rsidRPr="00D062C8">
              <w:rPr>
                <w:rFonts w:cs="Arial"/>
              </w:rPr>
              <w:t>material difference*</w:t>
            </w:r>
          </w:p>
        </w:tc>
        <w:tc>
          <w:tcPr>
            <w:tcW w:w="996" w:type="dxa"/>
            <w:vAlign w:val="center"/>
            <w:hideMark/>
          </w:tcPr>
          <w:p w14:paraId="03FABB69" w14:textId="77777777" w:rsidR="00D062C8" w:rsidRPr="00D062C8" w:rsidRDefault="00D062C8" w:rsidP="00D062C8">
            <w:pPr>
              <w:pStyle w:val="15Spacing"/>
              <w:jc w:val="both"/>
              <w:rPr>
                <w:rFonts w:cs="Arial"/>
              </w:rPr>
            </w:pPr>
            <w:r w:rsidRPr="00D062C8">
              <w:rPr>
                <w:rFonts w:cs="Arial"/>
              </w:rPr>
              <w:t>5</w:t>
            </w:r>
          </w:p>
        </w:tc>
        <w:tc>
          <w:tcPr>
            <w:tcW w:w="678" w:type="dxa"/>
            <w:vAlign w:val="center"/>
            <w:hideMark/>
          </w:tcPr>
          <w:p w14:paraId="44F456D4" w14:textId="77777777" w:rsidR="00D062C8" w:rsidRPr="00D062C8" w:rsidRDefault="00D062C8" w:rsidP="00D062C8">
            <w:pPr>
              <w:pStyle w:val="15Spacing"/>
              <w:jc w:val="both"/>
              <w:rPr>
                <w:rFonts w:cs="Arial"/>
              </w:rPr>
            </w:pPr>
            <w:r w:rsidRPr="00D062C8">
              <w:rPr>
                <w:rFonts w:cs="Arial"/>
              </w:rPr>
              <w:t>int</w:t>
            </w:r>
          </w:p>
        </w:tc>
        <w:tc>
          <w:tcPr>
            <w:tcW w:w="5619" w:type="dxa"/>
            <w:vAlign w:val="center"/>
            <w:hideMark/>
          </w:tcPr>
          <w:p w14:paraId="6CB3D8E2" w14:textId="77777777" w:rsidR="00D062C8" w:rsidRPr="00D062C8" w:rsidRDefault="00D062C8" w:rsidP="00D062C8">
            <w:pPr>
              <w:pStyle w:val="15Spacing"/>
              <w:jc w:val="both"/>
              <w:rPr>
                <w:rFonts w:cs="Arial"/>
              </w:rPr>
            </w:pPr>
            <w:r w:rsidRPr="00D062C8">
              <w:rPr>
                <w:rFonts w:cs="Arial"/>
              </w:rPr>
              <w:t>Per-type material advantage: {P, N, B, R, Q}; broadcast.</w:t>
            </w:r>
          </w:p>
        </w:tc>
      </w:tr>
      <w:tr w:rsidR="00D062C8" w:rsidRPr="00D062C8" w14:paraId="39F198D1" w14:textId="77777777" w:rsidTr="00D062C8">
        <w:trPr>
          <w:tblCellSpacing w:w="15" w:type="dxa"/>
        </w:trPr>
        <w:tc>
          <w:tcPr>
            <w:tcW w:w="2185" w:type="dxa"/>
            <w:vAlign w:val="center"/>
            <w:hideMark/>
          </w:tcPr>
          <w:p w14:paraId="32EBB7B2" w14:textId="77777777" w:rsidR="00D062C8" w:rsidRPr="00D062C8" w:rsidRDefault="00D062C8" w:rsidP="00D062C8">
            <w:pPr>
              <w:pStyle w:val="15Spacing"/>
              <w:jc w:val="both"/>
              <w:rPr>
                <w:rFonts w:cs="Arial"/>
              </w:rPr>
            </w:pPr>
            <w:r w:rsidRPr="00D062C8">
              <w:rPr>
                <w:rFonts w:cs="Arial"/>
              </w:rPr>
              <w:t>Opposite-colour bishops*</w:t>
            </w:r>
          </w:p>
        </w:tc>
        <w:tc>
          <w:tcPr>
            <w:tcW w:w="996" w:type="dxa"/>
            <w:vAlign w:val="center"/>
            <w:hideMark/>
          </w:tcPr>
          <w:p w14:paraId="17F2E901"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5CE18DD3"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540AB5E9" w14:textId="77777777" w:rsidR="00D062C8" w:rsidRPr="00D062C8" w:rsidRDefault="00D062C8" w:rsidP="00D062C8">
            <w:pPr>
              <w:pStyle w:val="15Spacing"/>
              <w:jc w:val="both"/>
              <w:rPr>
                <w:rFonts w:cs="Arial"/>
              </w:rPr>
            </w:pPr>
            <w:r w:rsidRPr="00D062C8">
              <w:rPr>
                <w:rFonts w:cs="Arial"/>
              </w:rPr>
              <w:t>True if only bishops of opposite colour remain.</w:t>
            </w:r>
          </w:p>
        </w:tc>
      </w:tr>
      <w:tr w:rsidR="00D062C8" w:rsidRPr="00D062C8" w14:paraId="0D5306AB" w14:textId="77777777" w:rsidTr="00D062C8">
        <w:trPr>
          <w:tblCellSpacing w:w="15" w:type="dxa"/>
        </w:trPr>
        <w:tc>
          <w:tcPr>
            <w:tcW w:w="2185" w:type="dxa"/>
            <w:vAlign w:val="center"/>
            <w:hideMark/>
          </w:tcPr>
          <w:p w14:paraId="0480565B" w14:textId="77777777" w:rsidR="00D062C8" w:rsidRPr="00D062C8" w:rsidRDefault="00D062C8" w:rsidP="00D062C8">
            <w:pPr>
              <w:pStyle w:val="15Spacing"/>
              <w:jc w:val="both"/>
              <w:rPr>
                <w:rFonts w:cs="Arial"/>
              </w:rPr>
            </w:pPr>
            <w:r w:rsidRPr="00D062C8">
              <w:rPr>
                <w:rFonts w:cs="Arial"/>
              </w:rPr>
              <w:t>Checkers</w:t>
            </w:r>
          </w:p>
        </w:tc>
        <w:tc>
          <w:tcPr>
            <w:tcW w:w="996" w:type="dxa"/>
            <w:vAlign w:val="center"/>
            <w:hideMark/>
          </w:tcPr>
          <w:p w14:paraId="4A7D9F06" w14:textId="77777777" w:rsidR="00D062C8" w:rsidRPr="00D062C8" w:rsidRDefault="00D062C8" w:rsidP="00D062C8">
            <w:pPr>
              <w:pStyle w:val="15Spacing"/>
              <w:jc w:val="both"/>
              <w:rPr>
                <w:rFonts w:cs="Arial"/>
              </w:rPr>
            </w:pPr>
            <w:r w:rsidRPr="00D062C8">
              <w:rPr>
                <w:rFonts w:cs="Arial"/>
              </w:rPr>
              <w:t>1</w:t>
            </w:r>
          </w:p>
        </w:tc>
        <w:tc>
          <w:tcPr>
            <w:tcW w:w="678" w:type="dxa"/>
            <w:vAlign w:val="center"/>
            <w:hideMark/>
          </w:tcPr>
          <w:p w14:paraId="504A8B56" w14:textId="77777777" w:rsidR="00D062C8" w:rsidRPr="00D062C8" w:rsidRDefault="00D062C8" w:rsidP="00D062C8">
            <w:pPr>
              <w:pStyle w:val="15Spacing"/>
              <w:jc w:val="both"/>
              <w:rPr>
                <w:rFonts w:cs="Arial"/>
              </w:rPr>
            </w:pPr>
            <w:r w:rsidRPr="00D062C8">
              <w:rPr>
                <w:rFonts w:cs="Arial"/>
              </w:rPr>
              <w:t>bool</w:t>
            </w:r>
          </w:p>
        </w:tc>
        <w:tc>
          <w:tcPr>
            <w:tcW w:w="5619" w:type="dxa"/>
            <w:vAlign w:val="center"/>
            <w:hideMark/>
          </w:tcPr>
          <w:p w14:paraId="56D03A22" w14:textId="77777777" w:rsidR="00D062C8" w:rsidRPr="00D062C8" w:rsidRDefault="00D062C8" w:rsidP="00D062C8">
            <w:pPr>
              <w:pStyle w:val="15Spacing"/>
              <w:jc w:val="both"/>
              <w:rPr>
                <w:rFonts w:cs="Arial"/>
              </w:rPr>
            </w:pPr>
            <w:r w:rsidRPr="00D062C8">
              <w:rPr>
                <w:rFonts w:cs="Arial"/>
              </w:rPr>
              <w:t>All squares from which the current side gives check.</w:t>
            </w:r>
          </w:p>
        </w:tc>
      </w:tr>
      <w:tr w:rsidR="00D062C8" w:rsidRPr="00D062C8" w14:paraId="49C77248" w14:textId="77777777" w:rsidTr="00D062C8">
        <w:trPr>
          <w:tblCellSpacing w:w="15" w:type="dxa"/>
        </w:trPr>
        <w:tc>
          <w:tcPr>
            <w:tcW w:w="2185" w:type="dxa"/>
            <w:vAlign w:val="center"/>
            <w:hideMark/>
          </w:tcPr>
          <w:p w14:paraId="45337934" w14:textId="77777777" w:rsidR="00D062C8" w:rsidRPr="00D062C8" w:rsidRDefault="00D062C8" w:rsidP="00D062C8">
            <w:pPr>
              <w:pStyle w:val="15Spacing"/>
              <w:jc w:val="both"/>
              <w:rPr>
                <w:rFonts w:cs="Arial"/>
              </w:rPr>
            </w:pPr>
            <w:r w:rsidRPr="00D062C8">
              <w:rPr>
                <w:rFonts w:cs="Arial"/>
              </w:rPr>
              <w:t>P1 material count*</w:t>
            </w:r>
          </w:p>
        </w:tc>
        <w:tc>
          <w:tcPr>
            <w:tcW w:w="996" w:type="dxa"/>
            <w:vAlign w:val="center"/>
            <w:hideMark/>
          </w:tcPr>
          <w:p w14:paraId="62BDAABD" w14:textId="77777777" w:rsidR="00D062C8" w:rsidRPr="00D062C8" w:rsidRDefault="00D062C8" w:rsidP="00D062C8">
            <w:pPr>
              <w:pStyle w:val="15Spacing"/>
              <w:jc w:val="both"/>
              <w:rPr>
                <w:rFonts w:cs="Arial"/>
              </w:rPr>
            </w:pPr>
            <w:r w:rsidRPr="00D062C8">
              <w:rPr>
                <w:rFonts w:cs="Arial"/>
              </w:rPr>
              <w:t>5</w:t>
            </w:r>
          </w:p>
        </w:tc>
        <w:tc>
          <w:tcPr>
            <w:tcW w:w="678" w:type="dxa"/>
            <w:vAlign w:val="center"/>
            <w:hideMark/>
          </w:tcPr>
          <w:p w14:paraId="214BEF40" w14:textId="77777777" w:rsidR="00D062C8" w:rsidRPr="00D062C8" w:rsidRDefault="00D062C8" w:rsidP="00D062C8">
            <w:pPr>
              <w:pStyle w:val="15Spacing"/>
              <w:jc w:val="both"/>
              <w:rPr>
                <w:rFonts w:cs="Arial"/>
              </w:rPr>
            </w:pPr>
            <w:r w:rsidRPr="00D062C8">
              <w:rPr>
                <w:rFonts w:cs="Arial"/>
              </w:rPr>
              <w:t>int</w:t>
            </w:r>
          </w:p>
        </w:tc>
        <w:tc>
          <w:tcPr>
            <w:tcW w:w="5619" w:type="dxa"/>
            <w:vAlign w:val="center"/>
            <w:hideMark/>
          </w:tcPr>
          <w:p w14:paraId="792634E0" w14:textId="77777777" w:rsidR="00D062C8" w:rsidRPr="00D062C8" w:rsidRDefault="00D062C8" w:rsidP="00D062C8">
            <w:pPr>
              <w:pStyle w:val="15Spacing"/>
              <w:jc w:val="both"/>
              <w:rPr>
                <w:rFonts w:cs="Arial"/>
              </w:rPr>
            </w:pPr>
            <w:r w:rsidRPr="00D062C8">
              <w:rPr>
                <w:rFonts w:cs="Arial"/>
              </w:rPr>
              <w:t>Counts of own {P, N, B, R, Q}; broadcast.</w:t>
            </w:r>
          </w:p>
        </w:tc>
      </w:tr>
      <w:tr w:rsidR="0092593B" w:rsidRPr="00D062C8" w14:paraId="051DEE50" w14:textId="77777777" w:rsidTr="00D062C8">
        <w:trPr>
          <w:tblCellSpacing w:w="15" w:type="dxa"/>
        </w:trPr>
        <w:tc>
          <w:tcPr>
            <w:tcW w:w="2185" w:type="dxa"/>
            <w:vAlign w:val="center"/>
          </w:tcPr>
          <w:p w14:paraId="763D23AF" w14:textId="7DCA6186" w:rsidR="0092593B" w:rsidRPr="00D062C8" w:rsidRDefault="0092593B" w:rsidP="00D062C8">
            <w:pPr>
              <w:pStyle w:val="15Spacing"/>
              <w:jc w:val="both"/>
              <w:rPr>
                <w:rFonts w:cs="Arial"/>
              </w:rPr>
            </w:pPr>
            <w:r>
              <w:rPr>
                <w:rFonts w:cs="Arial"/>
              </w:rPr>
              <w:t>Total</w:t>
            </w:r>
          </w:p>
        </w:tc>
        <w:tc>
          <w:tcPr>
            <w:tcW w:w="996" w:type="dxa"/>
            <w:vAlign w:val="center"/>
          </w:tcPr>
          <w:p w14:paraId="228EF1E7" w14:textId="694138C8" w:rsidR="0092593B" w:rsidRPr="00D062C8" w:rsidRDefault="0092593B" w:rsidP="00D062C8">
            <w:pPr>
              <w:pStyle w:val="15Spacing"/>
              <w:jc w:val="both"/>
              <w:rPr>
                <w:rFonts w:cs="Arial"/>
              </w:rPr>
            </w:pPr>
            <w:r>
              <w:rPr>
                <w:rFonts w:cs="Arial"/>
              </w:rPr>
              <w:t>52</w:t>
            </w:r>
          </w:p>
        </w:tc>
        <w:tc>
          <w:tcPr>
            <w:tcW w:w="678" w:type="dxa"/>
            <w:vAlign w:val="center"/>
          </w:tcPr>
          <w:p w14:paraId="60E2F22C" w14:textId="77777777" w:rsidR="0092593B" w:rsidRPr="00D062C8" w:rsidRDefault="0092593B" w:rsidP="00D062C8">
            <w:pPr>
              <w:pStyle w:val="15Spacing"/>
              <w:jc w:val="both"/>
              <w:rPr>
                <w:rFonts w:cs="Arial"/>
              </w:rPr>
            </w:pPr>
          </w:p>
        </w:tc>
        <w:tc>
          <w:tcPr>
            <w:tcW w:w="5619" w:type="dxa"/>
            <w:vAlign w:val="center"/>
          </w:tcPr>
          <w:p w14:paraId="7D717838" w14:textId="77777777" w:rsidR="0092593B" w:rsidRPr="00D062C8" w:rsidRDefault="0092593B" w:rsidP="00D062C8">
            <w:pPr>
              <w:pStyle w:val="15Spacing"/>
              <w:jc w:val="both"/>
              <w:rPr>
                <w:rFonts w:cs="Arial"/>
              </w:rPr>
            </w:pPr>
          </w:p>
        </w:tc>
      </w:tr>
    </w:tbl>
    <w:p w14:paraId="219B826E" w14:textId="77777777" w:rsidR="00B63D9B" w:rsidRDefault="00B63D9B" w:rsidP="00160C5C">
      <w:pPr>
        <w:pStyle w:val="Caption"/>
      </w:pPr>
    </w:p>
    <w:p w14:paraId="0F3B806A" w14:textId="756EF669" w:rsidR="00F03856" w:rsidRPr="00160C5C" w:rsidRDefault="00160C5C" w:rsidP="00160C5C">
      <w:pPr>
        <w:pStyle w:val="Caption"/>
      </w:pPr>
      <w:bookmarkStart w:id="74" w:name="_Toc208148605"/>
      <w:r>
        <w:t xml:space="preserve">Table </w:t>
      </w:r>
      <w:fldSimple w:instr=" SEQ Table \* ARABIC ">
        <w:r w:rsidR="00BF42AB">
          <w:rPr>
            <w:noProof/>
          </w:rPr>
          <w:t>6</w:t>
        </w:r>
      </w:fldSimple>
      <w:r>
        <w:t xml:space="preserve">: </w:t>
      </w:r>
      <w:r w:rsidRPr="009C6A6D">
        <w:t>Czech et al. (2023) demonstrated comprehensive plane engineering with 52 total features including traditional piece placement, rule state, move history, and advanced tactical indicators such as material differences and endgame patterns</w:t>
      </w:r>
      <w:bookmarkEnd w:id="74"/>
    </w:p>
    <w:p w14:paraId="1511E05E" w14:textId="198EB6B1" w:rsidR="00AF29C3" w:rsidRPr="00AF29C3" w:rsidRDefault="00932560" w:rsidP="00827D7F">
      <w:pPr>
        <w:pStyle w:val="15Spacing"/>
        <w:rPr>
          <w:rFonts w:cs="Arial"/>
          <w:b/>
          <w:bCs/>
        </w:rPr>
      </w:pPr>
      <w:r w:rsidRPr="00932560">
        <w:rPr>
          <w:rFonts w:cs="Arial"/>
          <w:b/>
          <w:bCs/>
        </w:rPr>
        <w:t xml:space="preserve">Tensor Construction and Plane Encoding </w:t>
      </w:r>
    </w:p>
    <w:p w14:paraId="1A30665D" w14:textId="77777777" w:rsidR="00F03856" w:rsidRDefault="00AF29C3" w:rsidP="00F03856">
      <w:pPr>
        <w:pStyle w:val="15Spacing"/>
      </w:pPr>
      <w:r w:rsidRPr="00AF29C3">
        <w:t>Following the input representation analysis by Sabatelli et al. (2018), bitmap encoding w</w:t>
      </w:r>
      <w:r w:rsidR="00F03856">
        <w:t xml:space="preserve">ill be </w:t>
      </w:r>
      <w:r w:rsidRPr="00AF29C3">
        <w:t>selected for this study. Their comparative analysis (Figure 5) demonstrated distinct learning trajectories between bitmap input (binary piece presence) and algebraic input (piece values</w:t>
      </w:r>
      <w:r>
        <w:t>, example seen in figure 10)</w:t>
      </w:r>
      <w:r w:rsidRPr="00AF29C3">
        <w:t xml:space="preserve">, providing empirical justification for systematic encoding comparison. </w:t>
      </w:r>
      <w:r w:rsidRPr="00AF29C3">
        <w:lastRenderedPageBreak/>
        <w:t xml:space="preserve">Two encoding schemes </w:t>
      </w:r>
      <w:r>
        <w:t>will be</w:t>
      </w:r>
      <w:r w:rsidRPr="00AF29C3">
        <w:t xml:space="preserve"> compared while holding the pipeline fixed: 12-plane encoding (8×8×12) using binary piece presence masks where each plane represents one piece type × </w:t>
      </w:r>
      <w:proofErr w:type="spellStart"/>
      <w:r w:rsidRPr="00AF29C3">
        <w:t>color</w:t>
      </w:r>
      <w:proofErr w:type="spellEnd"/>
      <w:r w:rsidRPr="00AF29C3">
        <w:t xml:space="preserve"> combination, with White pieces occupying planes 0-5 (Pawn, Knight, Bishop, Rook, Queen, King) and Black pieces occupying planes 6-11, using 1.0 to indicate piece presence and 0.0 for empty squares; and 19-plane encoding (8×8×19) which extends the 12 piece planes with explicit rule context including side-to-move indicator, castling rights for both </w:t>
      </w:r>
      <w:proofErr w:type="spellStart"/>
      <w:r w:rsidRPr="00AF29C3">
        <w:t>colors</w:t>
      </w:r>
      <w:proofErr w:type="spellEnd"/>
      <w:r w:rsidRPr="00AF29C3">
        <w:t xml:space="preserve"> (King/Queen side), </w:t>
      </w:r>
      <w:proofErr w:type="spellStart"/>
      <w:r w:rsidRPr="00AF29C3">
        <w:t>en</w:t>
      </w:r>
      <w:proofErr w:type="spellEnd"/>
      <w:r w:rsidRPr="00AF29C3">
        <w:t xml:space="preserve"> passant target square, and half-move clock counter, capturing rule state invisible from piece positions alone</w:t>
      </w:r>
      <w:r>
        <w:t xml:space="preserve">. </w:t>
      </w:r>
    </w:p>
    <w:p w14:paraId="7D5243FE" w14:textId="672CD0B9" w:rsidR="00F03856" w:rsidRDefault="00F03856" w:rsidP="00F03856">
      <w:pPr>
        <w:pStyle w:val="Heading3"/>
        <w:jc w:val="both"/>
        <w:rPr>
          <w:rStyle w:val="Strong"/>
          <w:rFonts w:cs="Arial"/>
          <w:b/>
          <w:bCs w:val="0"/>
        </w:rPr>
      </w:pPr>
      <w:bookmarkStart w:id="75" w:name="_Toc208141156"/>
      <w:r>
        <w:rPr>
          <w:rStyle w:val="Strong"/>
          <w:rFonts w:cs="Arial"/>
          <w:b/>
          <w:bCs w:val="0"/>
        </w:rPr>
        <w:t>Deep learning Models and Architecture</w:t>
      </w:r>
      <w:bookmarkEnd w:id="75"/>
    </w:p>
    <w:p w14:paraId="2F1BDFFA" w14:textId="110A6AB6" w:rsidR="00DF2634" w:rsidRPr="00D04F74" w:rsidRDefault="004213F6" w:rsidP="00D04F74">
      <w:pPr>
        <w:pStyle w:val="15Spacing"/>
        <w:jc w:val="both"/>
        <w:rPr>
          <w:rFonts w:cs="Arial"/>
        </w:rPr>
      </w:pPr>
      <w:r w:rsidRPr="004213F6">
        <w:rPr>
          <w:rFonts w:cs="Arial"/>
        </w:rPr>
        <w:t>Three convolutional network architectures were selected for systematic comparison: ResNet-50, VGG-16, and DenseNet-121. These architectures represent distinct approaches to deep network design, enabling investigation of how different CNN paradigms affect both chess move prediction and interpretable concept learning.</w:t>
      </w:r>
      <w:r w:rsidR="00160C5C">
        <w:rPr>
          <w:rFonts w:cs="Arial"/>
        </w:rPr>
        <w:t xml:space="preserve"> </w:t>
      </w:r>
    </w:p>
    <w:p w14:paraId="6F932D66" w14:textId="2A08955D" w:rsidR="00D04F74" w:rsidRPr="00D04F74" w:rsidRDefault="00D04F74" w:rsidP="00D04F74">
      <w:pPr>
        <w:pStyle w:val="15Spacing"/>
        <w:jc w:val="both"/>
        <w:rPr>
          <w:rFonts w:cs="Arial"/>
          <w:b/>
          <w:bCs/>
        </w:rPr>
      </w:pPr>
      <w:r w:rsidRPr="00D04F74">
        <w:rPr>
          <w:rFonts w:cs="Arial"/>
          <w:b/>
          <w:bCs/>
        </w:rPr>
        <w:t>ResNet</w:t>
      </w:r>
      <w:r w:rsidR="004213F6">
        <w:rPr>
          <w:rFonts w:cs="Arial"/>
          <w:b/>
          <w:bCs/>
        </w:rPr>
        <w:t>50</w:t>
      </w:r>
    </w:p>
    <w:p w14:paraId="59D5A6B6" w14:textId="353E23D2" w:rsidR="005E1508" w:rsidRDefault="004213F6" w:rsidP="00D04F74">
      <w:pPr>
        <w:pStyle w:val="15Spacing"/>
        <w:jc w:val="both"/>
        <w:rPr>
          <w:rFonts w:cs="Arial"/>
        </w:rPr>
      </w:pPr>
      <w:r>
        <w:rPr>
          <w:rFonts w:cs="Arial"/>
        </w:rPr>
        <w:t xml:space="preserve">ResNet50 </w:t>
      </w:r>
      <w:r w:rsidRPr="004213F6">
        <w:rPr>
          <w:rFonts w:cs="Arial"/>
        </w:rPr>
        <w:t xml:space="preserve">employs residual blocks with skip connections that enable direct gradient flow through 50 layers, addressing the vanishing gradient problem in very deep networks (He et al., 2016). The bottleneck blocks (Figure </w:t>
      </w:r>
      <w:r>
        <w:rPr>
          <w:rFonts w:cs="Arial"/>
        </w:rPr>
        <w:t>11</w:t>
      </w:r>
      <w:r w:rsidRPr="004213F6">
        <w:rPr>
          <w:rFonts w:cs="Arial"/>
        </w:rPr>
        <w:t>) use 1×1 convolutions for computational efficiency while maintaining representational depth suitable for capturing complex chess patterns and long-range board dependencies.</w:t>
      </w:r>
    </w:p>
    <w:p w14:paraId="58E109B2" w14:textId="78D4AF9F" w:rsidR="004213F6" w:rsidRDefault="004213F6" w:rsidP="004213F6">
      <w:pPr>
        <w:pStyle w:val="15Spacing"/>
        <w:jc w:val="center"/>
        <w:rPr>
          <w:rFonts w:cs="Arial"/>
        </w:rPr>
      </w:pPr>
      <w:r>
        <w:rPr>
          <w:rFonts w:cs="Arial"/>
          <w:noProof/>
        </w:rPr>
        <w:drawing>
          <wp:inline distT="0" distB="0" distL="0" distR="0" wp14:anchorId="12624EB1" wp14:editId="2C3FE05D">
            <wp:extent cx="4406806" cy="2141220"/>
            <wp:effectExtent l="0" t="0" r="0" b="0"/>
            <wp:docPr id="1125343062" name="Picture 3" descr="ResNet-50 building blocks showing identity block (left) with 64-dimensional feature maps and bottleneck block (right) with 256-dimensional feature maps. Skip connections (curved arrows) enable direct gradient flow, while bottleneck blocks use 1×1 convolutions for dimension reduction and expansion, providing computational efficiency in deeper networks (adapted from He et al.,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43062" name="Picture 3" descr="ResNet-50 building blocks showing identity block (left) with 64-dimensional feature maps and bottleneck block (right) with 256-dimensional feature maps. Skip connections (curved arrows) enable direct gradient flow, while bottleneck blocks use 1×1 convolutions for dimension reduction and expansion, providing computational efficiency in deeper networks (adapted from He et al., 2016)"/>
                    <pic:cNvPicPr/>
                  </pic:nvPicPr>
                  <pic:blipFill>
                    <a:blip r:embed="rId30">
                      <a:extLst>
                        <a:ext uri="{28A0092B-C50C-407E-A947-70E740481C1C}">
                          <a14:useLocalDpi xmlns:a14="http://schemas.microsoft.com/office/drawing/2010/main" val="0"/>
                        </a:ext>
                      </a:extLst>
                    </a:blip>
                    <a:stretch>
                      <a:fillRect/>
                    </a:stretch>
                  </pic:blipFill>
                  <pic:spPr>
                    <a:xfrm>
                      <a:off x="0" y="0"/>
                      <a:ext cx="4412825" cy="2144144"/>
                    </a:xfrm>
                    <a:prstGeom prst="rect">
                      <a:avLst/>
                    </a:prstGeom>
                  </pic:spPr>
                </pic:pic>
              </a:graphicData>
            </a:graphic>
          </wp:inline>
        </w:drawing>
      </w:r>
    </w:p>
    <w:p w14:paraId="033610E4" w14:textId="77777777" w:rsidR="00B63D9B" w:rsidRDefault="00B63D9B" w:rsidP="00B63D9B">
      <w:pPr>
        <w:pStyle w:val="Caption"/>
        <w:rPr>
          <w:i/>
          <w:iCs/>
        </w:rPr>
      </w:pPr>
    </w:p>
    <w:p w14:paraId="34E74130" w14:textId="4A7860E6" w:rsidR="007568CF" w:rsidRPr="00B63D9B" w:rsidRDefault="00B63D9B" w:rsidP="00B63D9B">
      <w:pPr>
        <w:pStyle w:val="Caption"/>
        <w:rPr>
          <w:i/>
          <w:iCs/>
        </w:rPr>
      </w:pPr>
      <w:bookmarkStart w:id="76" w:name="_Toc208130742"/>
      <w:r w:rsidRPr="00B63D9B">
        <w:rPr>
          <w:i/>
          <w:iCs/>
        </w:rPr>
        <w:t xml:space="preserve">Figure </w:t>
      </w:r>
      <w:r w:rsidRPr="00B63D9B">
        <w:rPr>
          <w:i/>
          <w:iCs/>
        </w:rPr>
        <w:fldChar w:fldCharType="begin"/>
      </w:r>
      <w:r w:rsidRPr="00B63D9B">
        <w:rPr>
          <w:i/>
          <w:iCs/>
        </w:rPr>
        <w:instrText xml:space="preserve"> SEQ Figure \* ARABIC </w:instrText>
      </w:r>
      <w:r w:rsidRPr="00B63D9B">
        <w:rPr>
          <w:i/>
          <w:iCs/>
        </w:rPr>
        <w:fldChar w:fldCharType="separate"/>
      </w:r>
      <w:r w:rsidR="009D4A33">
        <w:rPr>
          <w:i/>
          <w:iCs/>
          <w:noProof/>
        </w:rPr>
        <w:t>12</w:t>
      </w:r>
      <w:r w:rsidRPr="00B63D9B">
        <w:rPr>
          <w:i/>
          <w:iCs/>
        </w:rPr>
        <w:fldChar w:fldCharType="end"/>
      </w:r>
      <w:r w:rsidRPr="00B63D9B">
        <w:rPr>
          <w:i/>
          <w:iCs/>
        </w:rPr>
        <w:t>:</w:t>
      </w:r>
      <w:r>
        <w:rPr>
          <w:i/>
          <w:iCs/>
        </w:rPr>
        <w:t xml:space="preserve"> </w:t>
      </w:r>
      <w:r w:rsidRPr="00071B7E">
        <w:rPr>
          <w:b w:val="0"/>
          <w:bCs w:val="0"/>
          <w:i/>
          <w:iCs/>
        </w:rPr>
        <w:t xml:space="preserve">ResNet-50 building blocks showing identity block (left) with 64-dimensional feature maps and bottleneck block (right) with 256-dimensional feature maps. Skip connections (curved arrows) enable direct gradient flow, while bottleneck blocks use 1×1 </w:t>
      </w:r>
      <w:r w:rsidRPr="00071B7E">
        <w:rPr>
          <w:rFonts w:cs="Arial"/>
          <w:b w:val="0"/>
          <w:bCs w:val="0"/>
          <w:i/>
          <w:iCs/>
        </w:rPr>
        <w:t xml:space="preserve">convolutions for dimension reduction and expansion, providing computational efficiency in deeper networks (adapted from </w:t>
      </w:r>
      <w:proofErr w:type="spellStart"/>
      <w:r w:rsidRPr="00071B7E">
        <w:rPr>
          <w:rFonts w:cs="Arial"/>
          <w:b w:val="0"/>
          <w:bCs w:val="0"/>
          <w:i/>
          <w:iCs/>
        </w:rPr>
        <w:t>He</w:t>
      </w:r>
      <w:proofErr w:type="spellEnd"/>
      <w:r w:rsidRPr="00071B7E">
        <w:rPr>
          <w:rFonts w:cs="Arial"/>
          <w:b w:val="0"/>
          <w:bCs w:val="0"/>
          <w:i/>
          <w:iCs/>
        </w:rPr>
        <w:t xml:space="preserve"> et al., 2016)</w:t>
      </w:r>
      <w:bookmarkEnd w:id="76"/>
    </w:p>
    <w:p w14:paraId="6608AF7A" w14:textId="77777777" w:rsidR="00B63D9B" w:rsidRPr="00B63D9B" w:rsidRDefault="00B63D9B" w:rsidP="00B63D9B"/>
    <w:p w14:paraId="061043BB" w14:textId="223A62A6" w:rsidR="007568CF" w:rsidRPr="00D04F74" w:rsidRDefault="007568CF" w:rsidP="007568CF">
      <w:pPr>
        <w:pStyle w:val="15Spacing"/>
        <w:jc w:val="both"/>
        <w:rPr>
          <w:rFonts w:cs="Arial"/>
          <w:b/>
          <w:bCs/>
        </w:rPr>
      </w:pPr>
      <w:r w:rsidRPr="00D04F74">
        <w:rPr>
          <w:rFonts w:cs="Arial"/>
          <w:b/>
          <w:bCs/>
        </w:rPr>
        <w:t>VGG-16</w:t>
      </w:r>
    </w:p>
    <w:p w14:paraId="39031B20" w14:textId="77777777" w:rsidR="007568CF" w:rsidRDefault="007568CF" w:rsidP="007568CF">
      <w:pPr>
        <w:pStyle w:val="15Spacing"/>
        <w:rPr>
          <w:rFonts w:cs="Arial"/>
        </w:rPr>
      </w:pPr>
      <w:r>
        <w:rPr>
          <w:rFonts w:cs="Arial"/>
        </w:rPr>
        <w:t xml:space="preserve">VGG-16 </w:t>
      </w:r>
      <w:r w:rsidRPr="007568CF">
        <w:rPr>
          <w:rFonts w:cs="Arial"/>
        </w:rPr>
        <w:t xml:space="preserve">follows a sequential design philosophy using stacked 3×3 convolutional layers with periodic max-pooling, relying purely on depth without skip connections (Simonyan &amp; Zisserman, 2015). This architecture provides a clean baseline for comparing the impact of architectural </w:t>
      </w:r>
      <w:r w:rsidRPr="007568CF">
        <w:rPr>
          <w:rFonts w:cs="Arial"/>
        </w:rPr>
        <w:lastRenderedPageBreak/>
        <w:t xml:space="preserve">innovations, as illustrated in Figure </w:t>
      </w:r>
      <w:r>
        <w:rPr>
          <w:rFonts w:cs="Arial"/>
        </w:rPr>
        <w:t>12</w:t>
      </w:r>
      <w:r w:rsidRPr="007568CF">
        <w:rPr>
          <w:rFonts w:cs="Arial"/>
        </w:rPr>
        <w:t xml:space="preserve"> showing the contrast between VGG's sequential processing and </w:t>
      </w:r>
      <w:proofErr w:type="spellStart"/>
      <w:r w:rsidRPr="007568CF">
        <w:rPr>
          <w:rFonts w:cs="Arial"/>
        </w:rPr>
        <w:t>ResNet's</w:t>
      </w:r>
      <w:proofErr w:type="spellEnd"/>
      <w:r w:rsidRPr="007568CF">
        <w:rPr>
          <w:rFonts w:cs="Arial"/>
        </w:rPr>
        <w:t xml:space="preserve"> skip-connected approach.</w:t>
      </w:r>
    </w:p>
    <w:p w14:paraId="5A852885" w14:textId="699BDCDE" w:rsidR="007568CF" w:rsidRDefault="007568CF" w:rsidP="007568CF">
      <w:pPr>
        <w:pStyle w:val="15Spacing"/>
        <w:jc w:val="center"/>
        <w:rPr>
          <w:rFonts w:cs="Arial"/>
        </w:rPr>
      </w:pPr>
      <w:r>
        <w:rPr>
          <w:rFonts w:cs="Arial"/>
          <w:noProof/>
        </w:rPr>
        <w:lastRenderedPageBreak/>
        <w:drawing>
          <wp:inline distT="0" distB="0" distL="0" distR="0" wp14:anchorId="1B752889" wp14:editId="71A77DD3">
            <wp:extent cx="3858895" cy="9250680"/>
            <wp:effectExtent l="0" t="0" r="8255" b="7620"/>
            <wp:docPr id="45067615" name="Picture 7" descr="VG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7615" name="Picture 7" descr="VGG Architecture"/>
                    <pic:cNvPicPr/>
                  </pic:nvPicPr>
                  <pic:blipFill>
                    <a:blip r:embed="rId31">
                      <a:extLst>
                        <a:ext uri="{28A0092B-C50C-407E-A947-70E740481C1C}">
                          <a14:useLocalDpi xmlns:a14="http://schemas.microsoft.com/office/drawing/2010/main" val="0"/>
                        </a:ext>
                      </a:extLst>
                    </a:blip>
                    <a:stretch>
                      <a:fillRect/>
                    </a:stretch>
                  </pic:blipFill>
                  <pic:spPr>
                    <a:xfrm>
                      <a:off x="0" y="0"/>
                      <a:ext cx="3858895" cy="9250680"/>
                    </a:xfrm>
                    <a:prstGeom prst="rect">
                      <a:avLst/>
                    </a:prstGeom>
                  </pic:spPr>
                </pic:pic>
              </a:graphicData>
            </a:graphic>
          </wp:inline>
        </w:drawing>
      </w:r>
    </w:p>
    <w:p w14:paraId="037959A5" w14:textId="0ECB6484" w:rsidR="007568CF" w:rsidRPr="00B63D9B" w:rsidRDefault="00B63D9B" w:rsidP="00B63D9B">
      <w:pPr>
        <w:pStyle w:val="Caption"/>
        <w:rPr>
          <w:b w:val="0"/>
          <w:bCs w:val="0"/>
          <w:i/>
          <w:iCs/>
        </w:rPr>
      </w:pPr>
      <w:bookmarkStart w:id="77" w:name="_Toc208130743"/>
      <w:r w:rsidRPr="00B63D9B">
        <w:rPr>
          <w:i/>
          <w:iCs/>
        </w:rPr>
        <w:lastRenderedPageBreak/>
        <w:t xml:space="preserve">Figure </w:t>
      </w:r>
      <w:r w:rsidRPr="00B63D9B">
        <w:rPr>
          <w:i/>
          <w:iCs/>
        </w:rPr>
        <w:fldChar w:fldCharType="begin"/>
      </w:r>
      <w:r w:rsidRPr="00B63D9B">
        <w:rPr>
          <w:i/>
          <w:iCs/>
        </w:rPr>
        <w:instrText xml:space="preserve"> SEQ Figure \* ARABIC </w:instrText>
      </w:r>
      <w:r w:rsidRPr="00B63D9B">
        <w:rPr>
          <w:i/>
          <w:iCs/>
        </w:rPr>
        <w:fldChar w:fldCharType="separate"/>
      </w:r>
      <w:r w:rsidR="009D4A33">
        <w:rPr>
          <w:i/>
          <w:iCs/>
          <w:noProof/>
        </w:rPr>
        <w:t>13</w:t>
      </w:r>
      <w:r w:rsidRPr="00B63D9B">
        <w:rPr>
          <w:i/>
          <w:iCs/>
        </w:rPr>
        <w:fldChar w:fldCharType="end"/>
      </w:r>
      <w:r w:rsidRPr="00B63D9B">
        <w:rPr>
          <w:i/>
          <w:iCs/>
        </w:rPr>
        <w:t xml:space="preserve">: </w:t>
      </w:r>
      <w:r w:rsidRPr="00B63D9B">
        <w:rPr>
          <w:b w:val="0"/>
          <w:bCs w:val="0"/>
          <w:i/>
          <w:iCs/>
        </w:rPr>
        <w:t>Architectural comparison showing VGG-19 sequential design (left), 34-layer plain network (</w:t>
      </w:r>
      <w:proofErr w:type="spellStart"/>
      <w:r w:rsidRPr="00B63D9B">
        <w:rPr>
          <w:b w:val="0"/>
          <w:bCs w:val="0"/>
          <w:i/>
          <w:iCs/>
        </w:rPr>
        <w:t>center</w:t>
      </w:r>
      <w:proofErr w:type="spellEnd"/>
      <w:r w:rsidRPr="00B63D9B">
        <w:rPr>
          <w:b w:val="0"/>
          <w:bCs w:val="0"/>
          <w:i/>
          <w:iCs/>
        </w:rPr>
        <w:t xml:space="preserve">), and 34-layer residual network (right). VGG relies on stacked 3×3 convolutions with pooling layers, while the residual network introduces skip connections </w:t>
      </w:r>
      <w:r w:rsidRPr="00B63D9B">
        <w:rPr>
          <w:rFonts w:cs="Arial"/>
          <w:b w:val="0"/>
          <w:bCs w:val="0"/>
          <w:i/>
          <w:iCs/>
        </w:rPr>
        <w:t xml:space="preserve">(solid and dotted arrows) that enable training of much deeper networks. Dotted connections indicate dimension-changing shortcuts (adapted from </w:t>
      </w:r>
      <w:proofErr w:type="spellStart"/>
      <w:r w:rsidRPr="00B63D9B">
        <w:rPr>
          <w:rFonts w:cs="Arial"/>
          <w:b w:val="0"/>
          <w:bCs w:val="0"/>
          <w:i/>
          <w:iCs/>
        </w:rPr>
        <w:t>He</w:t>
      </w:r>
      <w:proofErr w:type="spellEnd"/>
      <w:r w:rsidRPr="00B63D9B">
        <w:rPr>
          <w:rFonts w:cs="Arial"/>
          <w:b w:val="0"/>
          <w:bCs w:val="0"/>
          <w:i/>
          <w:iCs/>
        </w:rPr>
        <w:t xml:space="preserve"> et al., 2016).</w:t>
      </w:r>
      <w:bookmarkEnd w:id="77"/>
    </w:p>
    <w:p w14:paraId="1D0CA811" w14:textId="77777777" w:rsidR="00B63D9B" w:rsidRDefault="00B63D9B" w:rsidP="00B63D9B"/>
    <w:p w14:paraId="7C149A11" w14:textId="44D110AC" w:rsidR="00D04F74" w:rsidRPr="00D04F74" w:rsidRDefault="00D04F74" w:rsidP="00D04F74">
      <w:pPr>
        <w:pStyle w:val="15Spacing"/>
        <w:jc w:val="both"/>
        <w:rPr>
          <w:rFonts w:cs="Arial"/>
          <w:b/>
          <w:bCs/>
        </w:rPr>
      </w:pPr>
      <w:proofErr w:type="spellStart"/>
      <w:r w:rsidRPr="00D04F74">
        <w:rPr>
          <w:rFonts w:cs="Arial"/>
          <w:b/>
          <w:bCs/>
        </w:rPr>
        <w:t>DenseNet</w:t>
      </w:r>
      <w:proofErr w:type="spellEnd"/>
    </w:p>
    <w:p w14:paraId="7EBDBE00" w14:textId="5ED972E1" w:rsidR="007568CF" w:rsidRDefault="007568CF" w:rsidP="007568CF">
      <w:pPr>
        <w:pStyle w:val="15Spacing"/>
        <w:rPr>
          <w:rFonts w:cs="Arial"/>
        </w:rPr>
      </w:pPr>
      <w:r>
        <w:rPr>
          <w:rFonts w:cs="Arial"/>
        </w:rPr>
        <w:t xml:space="preserve">Desnet-121 </w:t>
      </w:r>
      <w:r w:rsidRPr="007568CF">
        <w:rPr>
          <w:rFonts w:cs="Arial"/>
        </w:rPr>
        <w:t>connects each layer to all subsequent layers, maximizing feature reuse and gradient flow while requiring 71% fewer parameters than ResNet-50 (Huang et al., 2017). This dense connectivity pattern offers superior parameter efficiency, achieving competitive accuracy with reduced computational overhead.</w:t>
      </w:r>
    </w:p>
    <w:p w14:paraId="5FA1438C" w14:textId="77777777" w:rsidR="007568CF" w:rsidRDefault="007568CF" w:rsidP="007568CF">
      <w:pPr>
        <w:pStyle w:val="15Spacing"/>
        <w:rPr>
          <w:rFonts w:cs="Arial"/>
        </w:rPr>
      </w:pPr>
    </w:p>
    <w:p w14:paraId="584D10A9" w14:textId="1F850075" w:rsidR="007568CF" w:rsidRDefault="007568CF" w:rsidP="007568CF">
      <w:pPr>
        <w:pStyle w:val="15Spacing"/>
        <w:jc w:val="center"/>
        <w:rPr>
          <w:rFonts w:cs="Arial"/>
        </w:rPr>
      </w:pPr>
      <w:r>
        <w:rPr>
          <w:rFonts w:cs="Arial"/>
          <w:noProof/>
        </w:rPr>
        <w:drawing>
          <wp:inline distT="0" distB="0" distL="0" distR="0" wp14:anchorId="4C6F52E8" wp14:editId="10772277">
            <wp:extent cx="3217338" cy="2372778"/>
            <wp:effectExtent l="0" t="0" r="2540" b="8890"/>
            <wp:docPr id="144901785" name="Picture 5" descr="Desne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1785" name="Picture 5" descr="Desnet Archite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34761" cy="2385627"/>
                    </a:xfrm>
                    <a:prstGeom prst="rect">
                      <a:avLst/>
                    </a:prstGeom>
                  </pic:spPr>
                </pic:pic>
              </a:graphicData>
            </a:graphic>
          </wp:inline>
        </w:drawing>
      </w:r>
    </w:p>
    <w:p w14:paraId="1338AF9A" w14:textId="72D99783" w:rsidR="00B839BC" w:rsidRPr="00B63D9B" w:rsidRDefault="00B63D9B" w:rsidP="00B63D9B">
      <w:pPr>
        <w:pStyle w:val="Caption"/>
        <w:rPr>
          <w:b w:val="0"/>
          <w:bCs w:val="0"/>
          <w:i/>
          <w:iCs/>
        </w:rPr>
      </w:pPr>
      <w:bookmarkStart w:id="78" w:name="_Toc208130744"/>
      <w:r w:rsidRPr="00B63D9B">
        <w:rPr>
          <w:i/>
          <w:iCs/>
        </w:rPr>
        <w:t xml:space="preserve">Figure </w:t>
      </w:r>
      <w:r w:rsidRPr="00B63D9B">
        <w:rPr>
          <w:i/>
          <w:iCs/>
        </w:rPr>
        <w:fldChar w:fldCharType="begin"/>
      </w:r>
      <w:r w:rsidRPr="00B63D9B">
        <w:rPr>
          <w:i/>
          <w:iCs/>
        </w:rPr>
        <w:instrText xml:space="preserve"> SEQ Figure \* ARABIC </w:instrText>
      </w:r>
      <w:r w:rsidRPr="00B63D9B">
        <w:rPr>
          <w:i/>
          <w:iCs/>
        </w:rPr>
        <w:fldChar w:fldCharType="separate"/>
      </w:r>
      <w:r w:rsidR="009D4A33">
        <w:rPr>
          <w:i/>
          <w:iCs/>
          <w:noProof/>
        </w:rPr>
        <w:t>14</w:t>
      </w:r>
      <w:r w:rsidRPr="00B63D9B">
        <w:rPr>
          <w:i/>
          <w:iCs/>
        </w:rPr>
        <w:fldChar w:fldCharType="end"/>
      </w:r>
      <w:r w:rsidRPr="00B63D9B">
        <w:rPr>
          <w:i/>
          <w:iCs/>
        </w:rPr>
        <w:t xml:space="preserve">: </w:t>
      </w:r>
      <w:proofErr w:type="spellStart"/>
      <w:r w:rsidRPr="00B63D9B">
        <w:rPr>
          <w:b w:val="0"/>
          <w:bCs w:val="0"/>
          <w:i/>
          <w:iCs/>
        </w:rPr>
        <w:t>DenseNet</w:t>
      </w:r>
      <w:proofErr w:type="spellEnd"/>
      <w:r w:rsidRPr="00B63D9B">
        <w:rPr>
          <w:b w:val="0"/>
          <w:bCs w:val="0"/>
          <w:i/>
          <w:iCs/>
        </w:rPr>
        <w:t xml:space="preserve"> architecture showing dense connections where each layer receives inputs from all preceding layers. </w:t>
      </w:r>
      <w:proofErr w:type="spellStart"/>
      <w:r w:rsidRPr="00B63D9B">
        <w:rPr>
          <w:b w:val="0"/>
          <w:bCs w:val="0"/>
          <w:i/>
          <w:iCs/>
        </w:rPr>
        <w:t>Colored</w:t>
      </w:r>
      <w:proofErr w:type="spellEnd"/>
      <w:r w:rsidRPr="00B63D9B">
        <w:rPr>
          <w:b w:val="0"/>
          <w:bCs w:val="0"/>
          <w:i/>
          <w:iCs/>
        </w:rPr>
        <w:t xml:space="preserve"> arrows illustrate feature reuse patterns, with transition layers providing dimensionality control between dense blocks </w:t>
      </w:r>
      <w:r w:rsidRPr="00B63D9B">
        <w:rPr>
          <w:rFonts w:cs="Arial"/>
          <w:b w:val="0"/>
          <w:bCs w:val="0"/>
          <w:i/>
          <w:iCs/>
        </w:rPr>
        <w:t>(adapted from Huang et al., 2017)</w:t>
      </w:r>
      <w:bookmarkEnd w:id="78"/>
    </w:p>
    <w:p w14:paraId="4FFAF12D" w14:textId="77777777" w:rsidR="00B63D9B" w:rsidRPr="00B63D9B" w:rsidRDefault="00B63D9B" w:rsidP="00B63D9B"/>
    <w:p w14:paraId="32E102A8" w14:textId="4B3140DA" w:rsidR="007B31B1" w:rsidRDefault="007568CF" w:rsidP="00800664">
      <w:pPr>
        <w:pStyle w:val="15Spacing"/>
        <w:rPr>
          <w:ins w:id="79" w:author="Kevin Ocansey (s5631590)" w:date="2025-09-03T14:12:00Z" w16du:dateUtc="2025-09-03T13:12:00Z"/>
          <w:rFonts w:cs="Arial"/>
        </w:rPr>
      </w:pPr>
      <w:r w:rsidRPr="007568CF">
        <w:rPr>
          <w:rFonts w:cs="Arial"/>
        </w:rPr>
        <w:t>All architectures were adapted for chess with modified input layers accepting 12-plane or 19-plane encodings, preserved 8×8 spatial resolution, and universal policy heads outputting 4,352 move probabilities. This controlled comparison enables investigation of architectural biases in chess concept learning while maintaining identical training protocols and evaluation metrics.</w:t>
      </w:r>
    </w:p>
    <w:p w14:paraId="2D92F0C0" w14:textId="77777777" w:rsidR="007B31B1" w:rsidRDefault="007B31B1" w:rsidP="00D3674A">
      <w:pPr>
        <w:pStyle w:val="15Spacing"/>
        <w:rPr>
          <w:rFonts w:cs="Arial"/>
        </w:rPr>
      </w:pPr>
    </w:p>
    <w:p w14:paraId="69F69E35" w14:textId="7605E3EC" w:rsidR="000D3CF8" w:rsidRDefault="000D3CF8" w:rsidP="0081442D">
      <w:pPr>
        <w:pStyle w:val="15Spacing"/>
        <w:jc w:val="center"/>
        <w:rPr>
          <w:rFonts w:cs="Arial"/>
        </w:rPr>
      </w:pPr>
      <w:r>
        <w:rPr>
          <w:rFonts w:cs="Arial"/>
          <w:noProof/>
        </w:rPr>
        <w:drawing>
          <wp:inline distT="0" distB="0" distL="0" distR="0" wp14:anchorId="5B05C593" wp14:editId="1AFB0E26">
            <wp:extent cx="6120130" cy="2204720"/>
            <wp:effectExtent l="0" t="0" r="0" b="5080"/>
            <wp:docPr id="1462265878" name="Picture 6" descr="Performance of Resnet Family with Desnet. Resnet accross each model has a high validation error compared to Desnet. Resnet34 50 101 and 152. vs Desnet 121 169 201 161. k=48 for 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265878" name="Picture 6" descr="Performance of Resnet Family with Desnet. Resnet accross each model has a high validation error compared to Desnet. Resnet34 50 101 and 152. vs Desnet 121 169 201 161. k=48 for all"/>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2204720"/>
                    </a:xfrm>
                    <a:prstGeom prst="rect">
                      <a:avLst/>
                    </a:prstGeom>
                  </pic:spPr>
                </pic:pic>
              </a:graphicData>
            </a:graphic>
          </wp:inline>
        </w:drawing>
      </w:r>
    </w:p>
    <w:p w14:paraId="78AD0875" w14:textId="0D538CC0" w:rsidR="00797300" w:rsidRPr="00B63D9B" w:rsidRDefault="00B63D9B" w:rsidP="00B63D9B">
      <w:pPr>
        <w:pStyle w:val="Caption"/>
        <w:rPr>
          <w:b w:val="0"/>
          <w:bCs w:val="0"/>
          <w:i/>
          <w:iCs/>
        </w:rPr>
      </w:pPr>
      <w:bookmarkStart w:id="80" w:name="_Toc208130745"/>
      <w:r w:rsidRPr="00B63D9B">
        <w:rPr>
          <w:i/>
          <w:iCs/>
        </w:rPr>
        <w:lastRenderedPageBreak/>
        <w:t xml:space="preserve">Figure </w:t>
      </w:r>
      <w:r w:rsidRPr="00B63D9B">
        <w:rPr>
          <w:i/>
          <w:iCs/>
        </w:rPr>
        <w:fldChar w:fldCharType="begin"/>
      </w:r>
      <w:r w:rsidRPr="00B63D9B">
        <w:rPr>
          <w:i/>
          <w:iCs/>
        </w:rPr>
        <w:instrText xml:space="preserve"> SEQ Figure \* ARABIC </w:instrText>
      </w:r>
      <w:r w:rsidRPr="00B63D9B">
        <w:rPr>
          <w:i/>
          <w:iCs/>
        </w:rPr>
        <w:fldChar w:fldCharType="separate"/>
      </w:r>
      <w:r w:rsidR="009D4A33">
        <w:rPr>
          <w:i/>
          <w:iCs/>
          <w:noProof/>
        </w:rPr>
        <w:t>15</w:t>
      </w:r>
      <w:r w:rsidRPr="00B63D9B">
        <w:rPr>
          <w:i/>
          <w:iCs/>
        </w:rPr>
        <w:fldChar w:fldCharType="end"/>
      </w:r>
      <w:r w:rsidRPr="00B63D9B">
        <w:rPr>
          <w:i/>
          <w:iCs/>
        </w:rPr>
        <w:t xml:space="preserve">: </w:t>
      </w:r>
      <w:r w:rsidRPr="00B63D9B">
        <w:rPr>
          <w:b w:val="0"/>
          <w:bCs w:val="0"/>
          <w:i/>
          <w:iCs/>
        </w:rPr>
        <w:t xml:space="preserve">Performance comparison showing validation error versus parameters (left) and FLOPs (right) for </w:t>
      </w:r>
      <w:proofErr w:type="spellStart"/>
      <w:r w:rsidRPr="00B63D9B">
        <w:rPr>
          <w:b w:val="0"/>
          <w:bCs w:val="0"/>
          <w:i/>
          <w:iCs/>
        </w:rPr>
        <w:t>ResNet</w:t>
      </w:r>
      <w:proofErr w:type="spellEnd"/>
      <w:r w:rsidRPr="00B63D9B">
        <w:rPr>
          <w:b w:val="0"/>
          <w:bCs w:val="0"/>
          <w:i/>
          <w:iCs/>
        </w:rPr>
        <w:t xml:space="preserve"> and </w:t>
      </w:r>
      <w:proofErr w:type="spellStart"/>
      <w:r w:rsidRPr="00B63D9B">
        <w:rPr>
          <w:b w:val="0"/>
          <w:bCs w:val="0"/>
          <w:i/>
          <w:iCs/>
        </w:rPr>
        <w:t>DenseNet</w:t>
      </w:r>
      <w:proofErr w:type="spellEnd"/>
      <w:r w:rsidRPr="00B63D9B">
        <w:rPr>
          <w:b w:val="0"/>
          <w:bCs w:val="0"/>
          <w:i/>
          <w:iCs/>
        </w:rPr>
        <w:t xml:space="preserve"> architectures on ImageNet. DenseNet-121 achieves lower error rates than ResNet-50 while requiring significantly fewer parameters </w:t>
      </w:r>
      <w:r w:rsidRPr="00B63D9B">
        <w:rPr>
          <w:rFonts w:cs="Arial"/>
          <w:b w:val="0"/>
          <w:bCs w:val="0"/>
          <w:i/>
          <w:iCs/>
        </w:rPr>
        <w:t>and computational operations, demonstrating superior parameter efficiency (adapted from Huang et al., 2017)</w:t>
      </w:r>
      <w:bookmarkEnd w:id="80"/>
    </w:p>
    <w:p w14:paraId="10E4B68F" w14:textId="77777777" w:rsidR="00B63D9B" w:rsidRDefault="00B63D9B" w:rsidP="00B63D9B"/>
    <w:p w14:paraId="6C8F52FA" w14:textId="56C65650" w:rsidR="00797300" w:rsidRPr="003979C8" w:rsidRDefault="003979C8" w:rsidP="003979C8">
      <w:pPr>
        <w:pStyle w:val="Heading2"/>
        <w:rPr>
          <w:rFonts w:cs="Arial"/>
        </w:rPr>
      </w:pPr>
      <w:bookmarkStart w:id="81" w:name="_Toc208141157"/>
      <w:r>
        <w:rPr>
          <w:rFonts w:cs="Arial"/>
        </w:rPr>
        <w:t>Probing Techniques and Explainability</w:t>
      </w:r>
      <w:bookmarkEnd w:id="81"/>
    </w:p>
    <w:p w14:paraId="78BCC0EA" w14:textId="59CCBB5D" w:rsidR="00831841" w:rsidRPr="00831841" w:rsidRDefault="00831841" w:rsidP="002905F1">
      <w:pPr>
        <w:pStyle w:val="Heading3"/>
        <w:jc w:val="both"/>
        <w:rPr>
          <w:rFonts w:cs="Arial"/>
          <w:szCs w:val="22"/>
        </w:rPr>
      </w:pPr>
      <w:bookmarkStart w:id="82" w:name="_Toc208141158"/>
      <w:r>
        <w:rPr>
          <w:rStyle w:val="Strong"/>
          <w:rFonts w:cs="Arial"/>
          <w:b/>
          <w:bCs w:val="0"/>
        </w:rPr>
        <w:t>Saliency and Sanity Checks</w:t>
      </w:r>
      <w:bookmarkEnd w:id="82"/>
    </w:p>
    <w:p w14:paraId="5C25FBD9" w14:textId="77777777" w:rsidR="003979C8" w:rsidRDefault="00A632A3" w:rsidP="003979C8">
      <w:pPr>
        <w:pStyle w:val="15Spacing"/>
        <w:jc w:val="both"/>
        <w:rPr>
          <w:rFonts w:cs="Arial"/>
          <w:color w:val="EE0000"/>
          <w:szCs w:val="22"/>
        </w:rPr>
      </w:pPr>
      <w:r w:rsidRPr="00A632A3">
        <w:rPr>
          <w:rFonts w:cs="Arial"/>
          <w:szCs w:val="22"/>
        </w:rPr>
        <w:t>Saliency methods such as plain gradients and Integrated Gradients will be used to inspect how the architecture responds to different input planes and board regions. These methods help highlight which squares and features the network attends to during move prediction, making them valuable for interpreting learned representations in spatial domains like chess. To ensure faithfulness, saliency maps will be validated using sanity checks</w:t>
      </w:r>
      <w:r w:rsidR="00913D0D">
        <w:rPr>
          <w:rFonts w:cs="Arial"/>
          <w:szCs w:val="22"/>
        </w:rPr>
        <w:t xml:space="preserve"> and ideas</w:t>
      </w:r>
      <w:r w:rsidRPr="00A632A3">
        <w:rPr>
          <w:rFonts w:cs="Arial"/>
          <w:szCs w:val="22"/>
        </w:rPr>
        <w:t xml:space="preserve"> from Adebayo et al. (2018)</w:t>
      </w:r>
    </w:p>
    <w:p w14:paraId="61D8F895" w14:textId="77777777" w:rsidR="003979C8" w:rsidRDefault="003979C8" w:rsidP="003979C8">
      <w:pPr>
        <w:pStyle w:val="15Spacing"/>
        <w:jc w:val="both"/>
        <w:rPr>
          <w:rFonts w:cs="Arial"/>
          <w:color w:val="EE0000"/>
          <w:szCs w:val="22"/>
        </w:rPr>
      </w:pPr>
    </w:p>
    <w:p w14:paraId="684BC9C4" w14:textId="383B9BE9" w:rsidR="00913D0D" w:rsidRPr="00C971FC" w:rsidRDefault="00913D0D" w:rsidP="003979C8">
      <w:pPr>
        <w:pStyle w:val="15Spacing"/>
        <w:jc w:val="both"/>
        <w:rPr>
          <w:rFonts w:cs="Arial"/>
          <w:szCs w:val="22"/>
        </w:rPr>
      </w:pPr>
      <w:r>
        <w:rPr>
          <w:rStyle w:val="Strong"/>
          <w:rFonts w:cs="Arial"/>
          <w:bCs w:val="0"/>
        </w:rPr>
        <w:t>Testing with Concept Based Activation Vector</w:t>
      </w:r>
    </w:p>
    <w:p w14:paraId="101F2BDE" w14:textId="75C64730" w:rsidR="00A632A3" w:rsidRPr="0039695E" w:rsidRDefault="00A632A3" w:rsidP="0039695E">
      <w:pPr>
        <w:pStyle w:val="15Spacing"/>
        <w:jc w:val="both"/>
        <w:rPr>
          <w:rFonts w:cs="Arial"/>
          <w:szCs w:val="22"/>
        </w:rPr>
      </w:pPr>
      <w:r w:rsidRPr="00A632A3">
        <w:rPr>
          <w:rFonts w:cs="Arial"/>
          <w:szCs w:val="22"/>
        </w:rPr>
        <w:t>To test whether the network’s internal representations encode human-interpretable chess motifs, the Testing with Concept Activation Vectors (TCAV) framework will be used (Kim et al., 2018). TCAV quantifies the directional sensitivity of intermediate activations to curated concept vectors—constructed from examples of specific tactical or strategic patterns (e.g., forks, pins, back-rank threats). A high TCAV score indicates that the concept direction aligns with the decision boundary, suggesting that the model has implicitly learned to represent that motif. This aligns directly with R</w:t>
      </w:r>
      <w:r w:rsidR="00797300">
        <w:rPr>
          <w:rFonts w:cs="Arial"/>
          <w:szCs w:val="22"/>
        </w:rPr>
        <w:t xml:space="preserve">esearch </w:t>
      </w:r>
      <w:r w:rsidRPr="00A632A3">
        <w:rPr>
          <w:rFonts w:cs="Arial"/>
          <w:szCs w:val="22"/>
        </w:rPr>
        <w:t>Q</w:t>
      </w:r>
      <w:r w:rsidR="00797300">
        <w:rPr>
          <w:rFonts w:cs="Arial"/>
          <w:szCs w:val="22"/>
        </w:rPr>
        <w:t xml:space="preserve">uestion </w:t>
      </w:r>
      <w:r w:rsidRPr="00A632A3">
        <w:rPr>
          <w:rFonts w:cs="Arial"/>
          <w:szCs w:val="22"/>
        </w:rPr>
        <w:t xml:space="preserve">2, which asks whether latent features correlate with recognisable chess ideas. </w:t>
      </w:r>
    </w:p>
    <w:p w14:paraId="7E0FC60D" w14:textId="3E2DE858" w:rsidR="00610CB0" w:rsidRDefault="00C971FC" w:rsidP="00610CB0">
      <w:pPr>
        <w:pStyle w:val="Heading3"/>
        <w:jc w:val="both"/>
        <w:rPr>
          <w:rFonts w:cs="Arial"/>
          <w:szCs w:val="22"/>
        </w:rPr>
      </w:pPr>
      <w:bookmarkStart w:id="83" w:name="_Toc208141159"/>
      <w:r w:rsidRPr="00C971FC">
        <w:rPr>
          <w:rStyle w:val="Strong"/>
          <w:rFonts w:cs="Arial"/>
          <w:b/>
        </w:rPr>
        <w:t>SHAP For Explainability</w:t>
      </w:r>
      <w:bookmarkEnd w:id="83"/>
    </w:p>
    <w:p w14:paraId="329B842C" w14:textId="23E51115" w:rsidR="001925C1" w:rsidRPr="004439E6" w:rsidRDefault="00B72C0D" w:rsidP="004439E6">
      <w:pPr>
        <w:pStyle w:val="15Spacing"/>
        <w:jc w:val="both"/>
        <w:rPr>
          <w:rFonts w:cs="Arial"/>
          <w:szCs w:val="22"/>
        </w:rPr>
      </w:pPr>
      <w:r w:rsidRPr="00B72C0D">
        <w:rPr>
          <w:rFonts w:cs="Arial"/>
          <w:szCs w:val="22"/>
        </w:rPr>
        <w:t xml:space="preserve">For each position </w:t>
      </w:r>
      <w:r w:rsidR="00F60560">
        <w:rPr>
          <w:rFonts w:cs="Arial"/>
          <w:szCs w:val="22"/>
        </w:rPr>
        <w:t>a</w:t>
      </w:r>
      <w:r w:rsidRPr="00B72C0D">
        <w:rPr>
          <w:rFonts w:cs="Arial"/>
          <w:szCs w:val="22"/>
        </w:rPr>
        <w:t xml:space="preserve"> local, additive attributions over an 8×8×C tensor can identify which planes (e.g., castling, </w:t>
      </w:r>
      <w:proofErr w:type="spellStart"/>
      <w:r w:rsidRPr="00B72C0D">
        <w:rPr>
          <w:rFonts w:cs="Arial"/>
          <w:szCs w:val="22"/>
        </w:rPr>
        <w:t>en</w:t>
      </w:r>
      <w:proofErr w:type="spellEnd"/>
      <w:r w:rsidRPr="00B72C0D">
        <w:rPr>
          <w:rFonts w:cs="Arial"/>
          <w:szCs w:val="22"/>
        </w:rPr>
        <w:t>-passant) and squares drive a prediction. SHAP fits this need because it defines explanations as Shapley values of the model’s conditional expectation and is the unique additive method that satisfies local accuracy, missingness, and consistency; surveys also report better sample-efficiency than common alternatives in controlled comparisons.</w:t>
      </w:r>
      <w:r>
        <w:rPr>
          <w:rFonts w:cs="Arial"/>
          <w:szCs w:val="22"/>
        </w:rPr>
        <w:t xml:space="preserve"> </w:t>
      </w:r>
      <w:r w:rsidRPr="00B72C0D">
        <w:rPr>
          <w:rFonts w:cs="Arial"/>
          <w:szCs w:val="22"/>
        </w:rPr>
        <w:t>(Aas et al. 2019)</w:t>
      </w:r>
    </w:p>
    <w:p w14:paraId="6D772FB0" w14:textId="0575A4C4" w:rsidR="00565EEC" w:rsidRPr="008D3C9B" w:rsidRDefault="009F16CE" w:rsidP="00565EEC">
      <w:pPr>
        <w:pStyle w:val="Heading1"/>
        <w:jc w:val="center"/>
        <w:rPr>
          <w:rFonts w:cs="Arial"/>
        </w:rPr>
      </w:pPr>
      <w:bookmarkStart w:id="84" w:name="_Toc208141160"/>
      <w:r>
        <w:rPr>
          <w:rFonts w:cs="Arial"/>
        </w:rPr>
        <w:lastRenderedPageBreak/>
        <w:t>Artefact</w:t>
      </w:r>
      <w:bookmarkEnd w:id="84"/>
    </w:p>
    <w:p w14:paraId="539D3F78" w14:textId="6712CC0D" w:rsidR="003979C8" w:rsidRDefault="003979C8" w:rsidP="003979C8">
      <w:pPr>
        <w:pStyle w:val="Heading2"/>
        <w:rPr>
          <w:rFonts w:cs="Arial"/>
        </w:rPr>
      </w:pPr>
      <w:bookmarkStart w:id="85" w:name="_Toc208141161"/>
      <w:bookmarkStart w:id="86" w:name="_Toc206439528"/>
      <w:r>
        <w:rPr>
          <w:rFonts w:cs="Arial"/>
        </w:rPr>
        <w:t>System Architecture</w:t>
      </w:r>
      <w:bookmarkEnd w:id="85"/>
    </w:p>
    <w:p w14:paraId="7E7E62F4" w14:textId="77777777" w:rsidR="00CE52BF" w:rsidRDefault="00CE52BF" w:rsidP="00CE52BF"/>
    <w:p w14:paraId="04AD0E9C" w14:textId="5990C000" w:rsidR="00851015" w:rsidRPr="00CE52BF" w:rsidRDefault="00F22F36" w:rsidP="00F22F36">
      <w:pPr>
        <w:pStyle w:val="15Spacing"/>
      </w:pPr>
      <w:r w:rsidRPr="00F22F36">
        <w:t xml:space="preserve">The interpretable chess system was implemented as a comprehensive </w:t>
      </w:r>
      <w:proofErr w:type="spellStart"/>
      <w:r w:rsidRPr="00F22F36">
        <w:t>Jupyter</w:t>
      </w:r>
      <w:proofErr w:type="spellEnd"/>
      <w:r w:rsidRPr="00F22F36">
        <w:t xml:space="preserve"> notebook research framework that integrates CNN-based move prediction with multi-method explainability analysis. The notebook provides a complete academic implementation enabling systematic comparison of architectural reasoning patterns across ResNet-50, VGG-16, and DenseNet-121 networks while generating interpretable insights into chess decision-making processes</w:t>
      </w:r>
      <w:r w:rsidR="004A3DF4">
        <w:t xml:space="preserve"> using SHA</w:t>
      </w:r>
      <w:r w:rsidR="00DA5554">
        <w:t>P</w:t>
      </w:r>
    </w:p>
    <w:p w14:paraId="36CC2221" w14:textId="4DAD1E39" w:rsidR="00851015" w:rsidRPr="00DA5554" w:rsidRDefault="00851015" w:rsidP="00CE52BF">
      <w:pPr>
        <w:pStyle w:val="Heading3"/>
        <w:jc w:val="both"/>
        <w:rPr>
          <w:rFonts w:cs="Arial"/>
          <w:szCs w:val="22"/>
        </w:rPr>
      </w:pPr>
      <w:bookmarkStart w:id="87" w:name="_Toc208141162"/>
      <w:r>
        <w:rPr>
          <w:rStyle w:val="Strong"/>
          <w:rFonts w:cs="Arial"/>
          <w:b/>
        </w:rPr>
        <w:t>Core Components</w:t>
      </w:r>
      <w:bookmarkEnd w:id="87"/>
    </w:p>
    <w:p w14:paraId="4AE0E710" w14:textId="77777777" w:rsidR="00DA5554" w:rsidRDefault="00CE52BF" w:rsidP="00CE52BF">
      <w:r w:rsidRPr="00CE52BF">
        <w:rPr>
          <w:b/>
          <w:bCs/>
        </w:rPr>
        <w:t>Data Pipeline</w:t>
      </w:r>
      <w:r w:rsidRPr="00CE52BF">
        <w:t xml:space="preserve"> </w:t>
      </w:r>
    </w:p>
    <w:p w14:paraId="36F9D81F" w14:textId="69AA71E9" w:rsidR="00CE52BF" w:rsidRPr="00CE52BF" w:rsidRDefault="00CE52BF" w:rsidP="00DA5554">
      <w:pPr>
        <w:pStyle w:val="15Spacing"/>
      </w:pPr>
      <w:r w:rsidRPr="00CE52BF">
        <w:t>Automated PGN processing and FEN extraction using the python-chess library, with Stockfish annotation for supervised learning targets. The pipeline converts symbolic chess positions into 12-plane or 19-plane tensor representations suitable for CNN training.</w:t>
      </w:r>
    </w:p>
    <w:p w14:paraId="389A8334" w14:textId="77777777" w:rsidR="00DA5554" w:rsidRDefault="00CE52BF" w:rsidP="00CE52BF">
      <w:r w:rsidRPr="00CE52BF">
        <w:rPr>
          <w:b/>
          <w:bCs/>
        </w:rPr>
        <w:t>CNN Implementation</w:t>
      </w:r>
      <w:r w:rsidRPr="00CE52BF">
        <w:t xml:space="preserve"> </w:t>
      </w:r>
    </w:p>
    <w:p w14:paraId="29E4F6E1" w14:textId="1F486D6C" w:rsidR="00CE52BF" w:rsidRPr="00CE52BF" w:rsidRDefault="00CE52BF" w:rsidP="00DA5554">
      <w:pPr>
        <w:pStyle w:val="15Spacing"/>
      </w:pPr>
      <w:r w:rsidRPr="00CE52BF">
        <w:t>Three state-of-the-art architectures adapted for chess with modified input layers accepting variable plane encodings and universal policy heads outputting 4,352 move probabilities. Each model uses masked cross-entropy loss ensuring legal move constraints are enforced during training.</w:t>
      </w:r>
    </w:p>
    <w:p w14:paraId="76CDA92E" w14:textId="77777777" w:rsidR="00DA5554" w:rsidRDefault="00CE52BF" w:rsidP="00CE52BF">
      <w:r w:rsidRPr="00CE52BF">
        <w:rPr>
          <w:b/>
          <w:bCs/>
        </w:rPr>
        <w:t>Interpretability Framework</w:t>
      </w:r>
      <w:r w:rsidRPr="00CE52BF">
        <w:t xml:space="preserve"> </w:t>
      </w:r>
    </w:p>
    <w:p w14:paraId="4FDFD281" w14:textId="6AA92A6E" w:rsidR="00CE52BF" w:rsidRDefault="00CE52BF" w:rsidP="00DA5554">
      <w:pPr>
        <w:pStyle w:val="15Spacing"/>
      </w:pPr>
      <w:r w:rsidRPr="00CE52BF">
        <w:t>Multi-method XAI pipeline combining gradient-based attribution (saliency maps, Integrated Gradients), SHAP feature analysis through surrogate models, and TCAV concept validation. The framework enables cross-architectural comparison of chess concept learning and reasoning patterns.</w:t>
      </w:r>
    </w:p>
    <w:p w14:paraId="19160C9E" w14:textId="77777777" w:rsidR="00DA5554" w:rsidRPr="00CE52BF" w:rsidRDefault="00DA5554" w:rsidP="00CE52BF"/>
    <w:p w14:paraId="589B849D" w14:textId="77777777" w:rsidR="00CE52BF" w:rsidRPr="00CE52BF" w:rsidRDefault="00CE52BF" w:rsidP="00CE52BF">
      <w:r w:rsidRPr="00CE52BF">
        <w:rPr>
          <w:b/>
          <w:bCs/>
        </w:rPr>
        <w:t>Key Innovations:</w:t>
      </w:r>
    </w:p>
    <w:p w14:paraId="613B6E7F" w14:textId="77777777" w:rsidR="00CE52BF" w:rsidRPr="00CE52BF" w:rsidRDefault="00CE52BF" w:rsidP="00DA5554">
      <w:pPr>
        <w:pStyle w:val="15Spacing"/>
        <w:numPr>
          <w:ilvl w:val="0"/>
          <w:numId w:val="23"/>
        </w:numPr>
      </w:pPr>
      <w:r w:rsidRPr="00CE52BF">
        <w:rPr>
          <w:b/>
          <w:bCs/>
        </w:rPr>
        <w:t>Universal Policy Space</w:t>
      </w:r>
      <w:r w:rsidRPr="00CE52BF">
        <w:t xml:space="preserve"> - Fixed 4,352-dimensional action space accommodating all possible chess moves with legal masking for position-specific constraints</w:t>
      </w:r>
    </w:p>
    <w:p w14:paraId="400AFAD1" w14:textId="7C86E758" w:rsidR="00CE52BF" w:rsidRPr="00CE52BF" w:rsidRDefault="00CE52BF" w:rsidP="00DA5554">
      <w:pPr>
        <w:pStyle w:val="15Spacing"/>
        <w:numPr>
          <w:ilvl w:val="0"/>
          <w:numId w:val="23"/>
        </w:numPr>
      </w:pPr>
      <w:r w:rsidRPr="00CE52BF">
        <w:rPr>
          <w:b/>
          <w:bCs/>
        </w:rPr>
        <w:t>Multi-Architecture Comparison</w:t>
      </w:r>
      <w:r w:rsidRPr="00CE52BF">
        <w:t xml:space="preserve"> - Systematic framework for comparing CNN </w:t>
      </w:r>
      <w:r w:rsidR="00DD4163">
        <w:t>interpretation</w:t>
      </w:r>
      <w:r w:rsidRPr="00CE52BF">
        <w:t xml:space="preserve"> patterns across different architectural paradigms</w:t>
      </w:r>
    </w:p>
    <w:p w14:paraId="0045075C" w14:textId="77777777" w:rsidR="00CE52BF" w:rsidRPr="00CE52BF" w:rsidRDefault="00CE52BF" w:rsidP="00DA5554">
      <w:pPr>
        <w:pStyle w:val="15Spacing"/>
        <w:numPr>
          <w:ilvl w:val="0"/>
          <w:numId w:val="23"/>
        </w:numPr>
      </w:pPr>
      <w:r w:rsidRPr="00CE52BF">
        <w:rPr>
          <w:b/>
          <w:bCs/>
        </w:rPr>
        <w:t>Chess-Specific XAI</w:t>
      </w:r>
      <w:r w:rsidRPr="00CE52BF">
        <w:t xml:space="preserve"> - Domain-adapted interpretability methods that reveal strategic and tactical concept learning in neural networks</w:t>
      </w:r>
    </w:p>
    <w:p w14:paraId="73380952" w14:textId="77777777" w:rsidR="00CE52BF" w:rsidRDefault="00CE52BF" w:rsidP="00DA5554">
      <w:pPr>
        <w:pStyle w:val="15Spacing"/>
      </w:pPr>
      <w:r w:rsidRPr="00CE52BF">
        <w:t>The complete implementation enables reproducible research into neural chess interpretability while providing practical insights for explainable AI system design. All code, trained models, and experimental configurations are provided for verification and extension of results.</w:t>
      </w:r>
    </w:p>
    <w:p w14:paraId="48340E5A" w14:textId="77777777" w:rsidR="00C85CD4" w:rsidRDefault="00C85CD4" w:rsidP="00DA5554">
      <w:pPr>
        <w:pStyle w:val="15Spacing"/>
      </w:pPr>
    </w:p>
    <w:p w14:paraId="245B016C" w14:textId="4E5C27CB" w:rsidR="00C85CD4" w:rsidRPr="00C85CD4" w:rsidRDefault="00C85CD4" w:rsidP="00DA5554">
      <w:pPr>
        <w:pStyle w:val="Heading3"/>
        <w:jc w:val="both"/>
        <w:rPr>
          <w:rFonts w:cs="Arial"/>
          <w:szCs w:val="22"/>
        </w:rPr>
      </w:pPr>
      <w:bookmarkStart w:id="88" w:name="_Toc208141163"/>
      <w:r>
        <w:rPr>
          <w:rStyle w:val="Strong"/>
          <w:rFonts w:cs="Arial"/>
          <w:b/>
        </w:rPr>
        <w:t>Future</w:t>
      </w:r>
      <w:bookmarkEnd w:id="88"/>
      <w:r>
        <w:rPr>
          <w:rStyle w:val="Strong"/>
          <w:rFonts w:cs="Arial"/>
          <w:b/>
        </w:rPr>
        <w:t xml:space="preserve"> </w:t>
      </w:r>
    </w:p>
    <w:p w14:paraId="700748AB" w14:textId="0030E2AB" w:rsidR="00C85CD4" w:rsidRPr="00CE52BF" w:rsidRDefault="00C85CD4" w:rsidP="00DA5554">
      <w:pPr>
        <w:pStyle w:val="15Spacing"/>
      </w:pPr>
      <w:r w:rsidRPr="00C85CD4">
        <w:t xml:space="preserve">Beyond research analysis, the design choices (universal move space, legal masking, chess-concept explanations) make the artefact usable as the foundation for an interactive chess tutor. Explanations derived from SHAP and TCAV could be surfaced to players in natural language </w:t>
      </w:r>
      <w:r w:rsidRPr="00C85CD4">
        <w:lastRenderedPageBreak/>
        <w:t>(‘Your choice weakened king safety’) rather than raw scores, bridging research insights with practical tutoring</w:t>
      </w:r>
    </w:p>
    <w:p w14:paraId="131B29B4" w14:textId="77777777" w:rsidR="00CE52BF" w:rsidRPr="00CE52BF" w:rsidRDefault="00CE52BF" w:rsidP="00CE52BF"/>
    <w:p w14:paraId="5B162DC7" w14:textId="3F86B67B" w:rsidR="00951F87" w:rsidRPr="008D3C9B" w:rsidRDefault="00CB15A9" w:rsidP="00277B88">
      <w:pPr>
        <w:pStyle w:val="Heading1"/>
        <w:jc w:val="center"/>
        <w:rPr>
          <w:rFonts w:cs="Arial"/>
        </w:rPr>
      </w:pPr>
      <w:bookmarkStart w:id="89" w:name="_Toc206439534"/>
      <w:bookmarkStart w:id="90" w:name="_Toc208141164"/>
      <w:bookmarkEnd w:id="86"/>
      <w:r w:rsidRPr="008D3C9B">
        <w:rPr>
          <w:rFonts w:cs="Arial"/>
        </w:rPr>
        <w:lastRenderedPageBreak/>
        <w:t>Evaluation &amp; results</w:t>
      </w:r>
      <w:bookmarkEnd w:id="89"/>
      <w:bookmarkEnd w:id="90"/>
    </w:p>
    <w:p w14:paraId="23D7C1C1" w14:textId="2730DF5C" w:rsidR="00C01B89" w:rsidRPr="008D3C9B" w:rsidRDefault="00C01B89" w:rsidP="00951F87">
      <w:pPr>
        <w:pStyle w:val="15Spacing"/>
        <w:rPr>
          <w:rFonts w:cs="Arial"/>
        </w:rPr>
      </w:pPr>
    </w:p>
    <w:p w14:paraId="433A6ECF" w14:textId="005FC93D" w:rsidR="00277B88" w:rsidRDefault="00277B88" w:rsidP="00277B88">
      <w:pPr>
        <w:pStyle w:val="Heading2"/>
        <w:rPr>
          <w:rFonts w:cs="Arial"/>
        </w:rPr>
      </w:pPr>
      <w:bookmarkStart w:id="91" w:name="_Toc208141165"/>
      <w:r>
        <w:rPr>
          <w:rFonts w:cs="Arial"/>
        </w:rPr>
        <w:t xml:space="preserve">Model Performance and </w:t>
      </w:r>
      <w:r w:rsidR="009E3BEB">
        <w:rPr>
          <w:rFonts w:cs="Arial"/>
        </w:rPr>
        <w:t>Comparison</w:t>
      </w:r>
      <w:bookmarkEnd w:id="91"/>
    </w:p>
    <w:p w14:paraId="533C33F9" w14:textId="01E3F95C" w:rsidR="00C01D76" w:rsidRDefault="002750DB" w:rsidP="002750DB">
      <w:pPr>
        <w:pStyle w:val="15Spacing"/>
        <w:rPr>
          <w:rFonts w:cs="Arial"/>
        </w:rPr>
      </w:pPr>
      <w:r w:rsidRPr="002750DB">
        <w:rPr>
          <w:rFonts w:cs="Arial"/>
        </w:rPr>
        <w:t>The comprehensive evaluation of six CNN variants (3 architectures × 2 input encodings) reveals distinct performance characteristics and validates the effectiveness of our interpretable chess system design.</w:t>
      </w:r>
    </w:p>
    <w:tbl>
      <w:tblPr>
        <w:tblStyle w:val="TableGrid"/>
        <w:tblW w:w="9739" w:type="dxa"/>
        <w:tblLook w:val="04A0" w:firstRow="1" w:lastRow="0" w:firstColumn="1" w:lastColumn="0" w:noHBand="0" w:noVBand="1"/>
      </w:tblPr>
      <w:tblGrid>
        <w:gridCol w:w="1921"/>
        <w:gridCol w:w="1384"/>
        <w:gridCol w:w="1711"/>
        <w:gridCol w:w="1477"/>
        <w:gridCol w:w="1623"/>
        <w:gridCol w:w="1623"/>
      </w:tblGrid>
      <w:tr w:rsidR="00C01D76" w14:paraId="6E283BDC" w14:textId="77777777" w:rsidTr="000C7BEE">
        <w:trPr>
          <w:trHeight w:val="672"/>
        </w:trPr>
        <w:tc>
          <w:tcPr>
            <w:tcW w:w="1921" w:type="dxa"/>
          </w:tcPr>
          <w:p w14:paraId="42B8B58F" w14:textId="517C63DB" w:rsidR="00C01D76" w:rsidRPr="00542F8A" w:rsidRDefault="0060105B" w:rsidP="002750DB">
            <w:pPr>
              <w:pStyle w:val="15Spacing"/>
              <w:rPr>
                <w:rFonts w:cs="Arial"/>
                <w:b/>
                <w:bCs/>
              </w:rPr>
            </w:pPr>
            <w:r>
              <w:rPr>
                <w:rFonts w:cs="Arial"/>
                <w:b/>
                <w:bCs/>
              </w:rPr>
              <w:t>c</w:t>
            </w:r>
          </w:p>
        </w:tc>
        <w:tc>
          <w:tcPr>
            <w:tcW w:w="1384" w:type="dxa"/>
          </w:tcPr>
          <w:p w14:paraId="431A04D1" w14:textId="256242CE" w:rsidR="00C01D76" w:rsidRPr="00542F8A" w:rsidRDefault="00C01D76" w:rsidP="002750DB">
            <w:pPr>
              <w:pStyle w:val="15Spacing"/>
              <w:rPr>
                <w:rFonts w:cs="Arial"/>
                <w:b/>
                <w:bCs/>
              </w:rPr>
            </w:pPr>
            <w:proofErr w:type="gramStart"/>
            <w:r w:rsidRPr="00542F8A">
              <w:rPr>
                <w:rFonts w:cs="Arial"/>
                <w:b/>
                <w:bCs/>
              </w:rPr>
              <w:t>Top-1</w:t>
            </w:r>
            <w:proofErr w:type="gramEnd"/>
            <w:r w:rsidRPr="00542F8A">
              <w:rPr>
                <w:rFonts w:cs="Arial"/>
                <w:b/>
                <w:bCs/>
              </w:rPr>
              <w:t xml:space="preserve"> Acc</w:t>
            </w:r>
          </w:p>
        </w:tc>
        <w:tc>
          <w:tcPr>
            <w:tcW w:w="1711" w:type="dxa"/>
          </w:tcPr>
          <w:p w14:paraId="5837A5E8" w14:textId="35E9022E" w:rsidR="00C01D76" w:rsidRPr="00542F8A" w:rsidRDefault="00C01D76" w:rsidP="002750DB">
            <w:pPr>
              <w:pStyle w:val="15Spacing"/>
              <w:rPr>
                <w:rFonts w:cs="Arial"/>
                <w:b/>
                <w:bCs/>
              </w:rPr>
            </w:pPr>
            <w:proofErr w:type="gramStart"/>
            <w:r w:rsidRPr="00542F8A">
              <w:rPr>
                <w:rFonts w:cs="Arial"/>
                <w:b/>
                <w:bCs/>
              </w:rPr>
              <w:t>Top-3</w:t>
            </w:r>
            <w:proofErr w:type="gramEnd"/>
            <w:r w:rsidRPr="00542F8A">
              <w:rPr>
                <w:rFonts w:cs="Arial"/>
                <w:b/>
                <w:bCs/>
              </w:rPr>
              <w:t xml:space="preserve"> Acc</w:t>
            </w:r>
          </w:p>
        </w:tc>
        <w:tc>
          <w:tcPr>
            <w:tcW w:w="1477" w:type="dxa"/>
          </w:tcPr>
          <w:p w14:paraId="69E4A945" w14:textId="1306E937" w:rsidR="00C01D76" w:rsidRPr="00542F8A" w:rsidRDefault="00C01D76" w:rsidP="002750DB">
            <w:pPr>
              <w:pStyle w:val="15Spacing"/>
              <w:rPr>
                <w:rFonts w:cs="Arial"/>
                <w:b/>
                <w:bCs/>
              </w:rPr>
            </w:pPr>
            <w:proofErr w:type="gramStart"/>
            <w:r w:rsidRPr="00542F8A">
              <w:rPr>
                <w:rFonts w:cs="Arial"/>
                <w:b/>
                <w:bCs/>
              </w:rPr>
              <w:t>Top-5</w:t>
            </w:r>
            <w:proofErr w:type="gramEnd"/>
            <w:r w:rsidRPr="00542F8A">
              <w:rPr>
                <w:rFonts w:cs="Arial"/>
                <w:b/>
                <w:bCs/>
              </w:rPr>
              <w:t xml:space="preserve"> Acc</w:t>
            </w:r>
          </w:p>
        </w:tc>
        <w:tc>
          <w:tcPr>
            <w:tcW w:w="1623" w:type="dxa"/>
          </w:tcPr>
          <w:p w14:paraId="043E9CCE" w14:textId="40818D79" w:rsidR="00C01D76" w:rsidRPr="00542F8A" w:rsidRDefault="00C01D76" w:rsidP="002750DB">
            <w:pPr>
              <w:pStyle w:val="15Spacing"/>
              <w:rPr>
                <w:rFonts w:cs="Arial"/>
                <w:b/>
                <w:bCs/>
              </w:rPr>
            </w:pPr>
            <w:r w:rsidRPr="00542F8A">
              <w:rPr>
                <w:rFonts w:cs="Arial"/>
                <w:b/>
                <w:bCs/>
              </w:rPr>
              <w:t>Parameters</w:t>
            </w:r>
          </w:p>
        </w:tc>
        <w:tc>
          <w:tcPr>
            <w:tcW w:w="1623" w:type="dxa"/>
          </w:tcPr>
          <w:p w14:paraId="71122B0D" w14:textId="7246D9D5" w:rsidR="00C01D76" w:rsidRPr="00542F8A" w:rsidRDefault="00C01D76" w:rsidP="002750DB">
            <w:pPr>
              <w:pStyle w:val="15Spacing"/>
              <w:rPr>
                <w:rFonts w:cs="Arial"/>
                <w:b/>
                <w:bCs/>
              </w:rPr>
            </w:pPr>
            <w:r w:rsidRPr="00542F8A">
              <w:rPr>
                <w:rFonts w:cs="Arial"/>
                <w:b/>
                <w:bCs/>
              </w:rPr>
              <w:t>Efficiency</w:t>
            </w:r>
          </w:p>
        </w:tc>
      </w:tr>
      <w:tr w:rsidR="00C01D76" w14:paraId="5722A9F9" w14:textId="77777777" w:rsidTr="000C7BEE">
        <w:trPr>
          <w:trHeight w:val="406"/>
        </w:trPr>
        <w:tc>
          <w:tcPr>
            <w:tcW w:w="1921" w:type="dxa"/>
          </w:tcPr>
          <w:p w14:paraId="188D4EED" w14:textId="5E421415" w:rsidR="00C01D76" w:rsidRDefault="00C01D76" w:rsidP="002750DB">
            <w:pPr>
              <w:pStyle w:val="15Spacing"/>
              <w:rPr>
                <w:rFonts w:cs="Arial"/>
              </w:rPr>
            </w:pPr>
            <w:r w:rsidRPr="002750DB">
              <w:rPr>
                <w:rFonts w:cs="Arial"/>
              </w:rPr>
              <w:t xml:space="preserve">ResNet50-19p       </w:t>
            </w:r>
          </w:p>
        </w:tc>
        <w:tc>
          <w:tcPr>
            <w:tcW w:w="1384" w:type="dxa"/>
          </w:tcPr>
          <w:p w14:paraId="00199213" w14:textId="4832D44B" w:rsidR="00C01D76" w:rsidRDefault="00C01D76" w:rsidP="002750DB">
            <w:pPr>
              <w:pStyle w:val="15Spacing"/>
              <w:rPr>
                <w:rFonts w:cs="Arial"/>
              </w:rPr>
            </w:pPr>
            <w:r w:rsidRPr="002750DB">
              <w:rPr>
                <w:rFonts w:cs="Arial"/>
              </w:rPr>
              <w:t xml:space="preserve">0.342     </w:t>
            </w:r>
          </w:p>
        </w:tc>
        <w:tc>
          <w:tcPr>
            <w:tcW w:w="1711" w:type="dxa"/>
          </w:tcPr>
          <w:p w14:paraId="70058A50" w14:textId="54DB1DE1" w:rsidR="00C01D76" w:rsidRDefault="00C01D76" w:rsidP="002750DB">
            <w:pPr>
              <w:pStyle w:val="15Spacing"/>
              <w:rPr>
                <w:rFonts w:cs="Arial"/>
              </w:rPr>
            </w:pPr>
            <w:r w:rsidRPr="002750DB">
              <w:rPr>
                <w:rFonts w:cs="Arial"/>
              </w:rPr>
              <w:t xml:space="preserve"> 0.591     </w:t>
            </w:r>
          </w:p>
        </w:tc>
        <w:tc>
          <w:tcPr>
            <w:tcW w:w="1477" w:type="dxa"/>
          </w:tcPr>
          <w:p w14:paraId="1F980DBC" w14:textId="070E90F1" w:rsidR="00C01D76" w:rsidRDefault="00C01D76" w:rsidP="002750DB">
            <w:pPr>
              <w:pStyle w:val="15Spacing"/>
              <w:rPr>
                <w:rFonts w:cs="Arial"/>
              </w:rPr>
            </w:pPr>
            <w:r w:rsidRPr="002750DB">
              <w:rPr>
                <w:rFonts w:cs="Arial"/>
              </w:rPr>
              <w:t xml:space="preserve"> 0.684     </w:t>
            </w:r>
          </w:p>
        </w:tc>
        <w:tc>
          <w:tcPr>
            <w:tcW w:w="1623" w:type="dxa"/>
          </w:tcPr>
          <w:p w14:paraId="2753B15A" w14:textId="14A7DE79" w:rsidR="00C01D76" w:rsidRDefault="00C01D76" w:rsidP="002750DB">
            <w:pPr>
              <w:pStyle w:val="15Spacing"/>
              <w:rPr>
                <w:rFonts w:cs="Arial"/>
              </w:rPr>
            </w:pPr>
            <w:r w:rsidRPr="002750DB">
              <w:rPr>
                <w:rFonts w:cs="Arial"/>
              </w:rPr>
              <w:t xml:space="preserve"> 25.1M      </w:t>
            </w:r>
          </w:p>
        </w:tc>
        <w:tc>
          <w:tcPr>
            <w:tcW w:w="1623" w:type="dxa"/>
          </w:tcPr>
          <w:p w14:paraId="50C78B2F" w14:textId="5DBC1CC0" w:rsidR="00C01D76" w:rsidRDefault="00C01D76" w:rsidP="002750DB">
            <w:pPr>
              <w:pStyle w:val="15Spacing"/>
              <w:rPr>
                <w:rFonts w:cs="Arial"/>
              </w:rPr>
            </w:pPr>
            <w:r w:rsidRPr="002750DB">
              <w:rPr>
                <w:rFonts w:cs="Arial"/>
              </w:rPr>
              <w:t xml:space="preserve"> 0.0136     </w:t>
            </w:r>
          </w:p>
        </w:tc>
      </w:tr>
      <w:tr w:rsidR="008C6B41" w14:paraId="1725233B" w14:textId="77777777" w:rsidTr="000C7BEE">
        <w:trPr>
          <w:trHeight w:val="400"/>
        </w:trPr>
        <w:tc>
          <w:tcPr>
            <w:tcW w:w="1921" w:type="dxa"/>
          </w:tcPr>
          <w:p w14:paraId="0A5DEB32" w14:textId="3F5AFBB8" w:rsidR="008C6B41" w:rsidRPr="002750DB" w:rsidRDefault="008C6B41" w:rsidP="002750DB">
            <w:pPr>
              <w:pStyle w:val="15Spacing"/>
              <w:rPr>
                <w:rFonts w:cs="Arial"/>
              </w:rPr>
            </w:pPr>
            <w:r w:rsidRPr="002750DB">
              <w:rPr>
                <w:rFonts w:cs="Arial"/>
              </w:rPr>
              <w:t xml:space="preserve">ResNet50-12p       </w:t>
            </w:r>
          </w:p>
        </w:tc>
        <w:tc>
          <w:tcPr>
            <w:tcW w:w="1384" w:type="dxa"/>
          </w:tcPr>
          <w:p w14:paraId="5014A5D8" w14:textId="0E3B8FAB" w:rsidR="008C6B41" w:rsidRPr="002750DB" w:rsidRDefault="008C6B41" w:rsidP="002750DB">
            <w:pPr>
              <w:pStyle w:val="15Spacing"/>
              <w:rPr>
                <w:rFonts w:cs="Arial"/>
              </w:rPr>
            </w:pPr>
            <w:r w:rsidRPr="002750DB">
              <w:rPr>
                <w:rFonts w:cs="Arial"/>
              </w:rPr>
              <w:t>0.328</w:t>
            </w:r>
          </w:p>
        </w:tc>
        <w:tc>
          <w:tcPr>
            <w:tcW w:w="1711" w:type="dxa"/>
          </w:tcPr>
          <w:p w14:paraId="432B30A7" w14:textId="2FF7B9C6" w:rsidR="008C6B41" w:rsidRPr="002750DB" w:rsidRDefault="008C6B41" w:rsidP="002750DB">
            <w:pPr>
              <w:pStyle w:val="15Spacing"/>
              <w:rPr>
                <w:rFonts w:cs="Arial"/>
              </w:rPr>
            </w:pPr>
            <w:r w:rsidRPr="002750DB">
              <w:rPr>
                <w:rFonts w:cs="Arial"/>
              </w:rPr>
              <w:t xml:space="preserve">0.567     </w:t>
            </w:r>
          </w:p>
        </w:tc>
        <w:tc>
          <w:tcPr>
            <w:tcW w:w="1477" w:type="dxa"/>
          </w:tcPr>
          <w:p w14:paraId="6AF640B2" w14:textId="11D48227" w:rsidR="008C6B41" w:rsidRPr="002750DB" w:rsidRDefault="008C6B41" w:rsidP="002750DB">
            <w:pPr>
              <w:pStyle w:val="15Spacing"/>
              <w:rPr>
                <w:rFonts w:cs="Arial"/>
              </w:rPr>
            </w:pPr>
            <w:r w:rsidRPr="002750DB">
              <w:rPr>
                <w:rFonts w:cs="Arial"/>
              </w:rPr>
              <w:t xml:space="preserve">0.663     </w:t>
            </w:r>
          </w:p>
        </w:tc>
        <w:tc>
          <w:tcPr>
            <w:tcW w:w="1623" w:type="dxa"/>
          </w:tcPr>
          <w:p w14:paraId="041CD831" w14:textId="14E3F956" w:rsidR="008C6B41" w:rsidRPr="002750DB" w:rsidRDefault="008C6B41" w:rsidP="002750DB">
            <w:pPr>
              <w:pStyle w:val="15Spacing"/>
              <w:rPr>
                <w:rFonts w:cs="Arial"/>
              </w:rPr>
            </w:pPr>
            <w:r w:rsidRPr="002750DB">
              <w:rPr>
                <w:rFonts w:cs="Arial"/>
              </w:rPr>
              <w:t xml:space="preserve">24.8M      </w:t>
            </w:r>
          </w:p>
        </w:tc>
        <w:tc>
          <w:tcPr>
            <w:tcW w:w="1623" w:type="dxa"/>
          </w:tcPr>
          <w:p w14:paraId="619E7616" w14:textId="5F6DB166" w:rsidR="008C6B41" w:rsidRPr="002750DB" w:rsidRDefault="008C6B41" w:rsidP="002750DB">
            <w:pPr>
              <w:pStyle w:val="15Spacing"/>
              <w:rPr>
                <w:rFonts w:cs="Arial"/>
              </w:rPr>
            </w:pPr>
            <w:r w:rsidRPr="002750DB">
              <w:rPr>
                <w:rFonts w:cs="Arial"/>
              </w:rPr>
              <w:t xml:space="preserve">0.0132     </w:t>
            </w:r>
          </w:p>
        </w:tc>
      </w:tr>
      <w:tr w:rsidR="008C6B41" w14:paraId="709D180A" w14:textId="77777777" w:rsidTr="000C7BEE">
        <w:trPr>
          <w:trHeight w:val="400"/>
        </w:trPr>
        <w:tc>
          <w:tcPr>
            <w:tcW w:w="1921" w:type="dxa"/>
          </w:tcPr>
          <w:p w14:paraId="1F51EC55" w14:textId="6E43481C" w:rsidR="008C6B41" w:rsidRPr="002750DB" w:rsidRDefault="008C6B41" w:rsidP="002750DB">
            <w:pPr>
              <w:pStyle w:val="15Spacing"/>
              <w:rPr>
                <w:rFonts w:cs="Arial"/>
              </w:rPr>
            </w:pPr>
            <w:r w:rsidRPr="002750DB">
              <w:rPr>
                <w:rFonts w:cs="Arial"/>
              </w:rPr>
              <w:t>DenseNet121</w:t>
            </w:r>
            <w:r>
              <w:rPr>
                <w:rFonts w:cs="Arial"/>
              </w:rPr>
              <w:t>-</w:t>
            </w:r>
            <w:r w:rsidRPr="002750DB">
              <w:rPr>
                <w:rFonts w:cs="Arial"/>
              </w:rPr>
              <w:t xml:space="preserve">19p    </w:t>
            </w:r>
          </w:p>
        </w:tc>
        <w:tc>
          <w:tcPr>
            <w:tcW w:w="1384" w:type="dxa"/>
          </w:tcPr>
          <w:p w14:paraId="24E44ADA" w14:textId="140F8171" w:rsidR="008C6B41" w:rsidRPr="002750DB" w:rsidRDefault="008C6B41" w:rsidP="002750DB">
            <w:pPr>
              <w:pStyle w:val="15Spacing"/>
              <w:rPr>
                <w:rFonts w:cs="Arial"/>
              </w:rPr>
            </w:pPr>
            <w:r w:rsidRPr="002750DB">
              <w:rPr>
                <w:rFonts w:cs="Arial"/>
              </w:rPr>
              <w:t xml:space="preserve"> 0.336     </w:t>
            </w:r>
          </w:p>
        </w:tc>
        <w:tc>
          <w:tcPr>
            <w:tcW w:w="1711" w:type="dxa"/>
          </w:tcPr>
          <w:p w14:paraId="65185C18" w14:textId="4484F411" w:rsidR="008C6B41" w:rsidRPr="002750DB" w:rsidRDefault="008C6B41" w:rsidP="002750DB">
            <w:pPr>
              <w:pStyle w:val="15Spacing"/>
              <w:rPr>
                <w:rFonts w:cs="Arial"/>
              </w:rPr>
            </w:pPr>
            <w:r w:rsidRPr="002750DB">
              <w:rPr>
                <w:rFonts w:cs="Arial"/>
              </w:rPr>
              <w:t xml:space="preserve">0.583     </w:t>
            </w:r>
          </w:p>
        </w:tc>
        <w:tc>
          <w:tcPr>
            <w:tcW w:w="1477" w:type="dxa"/>
          </w:tcPr>
          <w:p w14:paraId="7291E8D2" w14:textId="5DA7B15D" w:rsidR="008C6B41" w:rsidRPr="002750DB" w:rsidRDefault="008C6B41" w:rsidP="002750DB">
            <w:pPr>
              <w:pStyle w:val="15Spacing"/>
              <w:rPr>
                <w:rFonts w:cs="Arial"/>
              </w:rPr>
            </w:pPr>
            <w:r w:rsidRPr="002750DB">
              <w:rPr>
                <w:rFonts w:cs="Arial"/>
              </w:rPr>
              <w:t xml:space="preserve">0.671     </w:t>
            </w:r>
          </w:p>
        </w:tc>
        <w:tc>
          <w:tcPr>
            <w:tcW w:w="1623" w:type="dxa"/>
          </w:tcPr>
          <w:p w14:paraId="629DB3E7" w14:textId="2CF31E34" w:rsidR="008C6B41" w:rsidRPr="002750DB" w:rsidRDefault="008C6B41" w:rsidP="002750DB">
            <w:pPr>
              <w:pStyle w:val="15Spacing"/>
              <w:rPr>
                <w:rFonts w:cs="Arial"/>
              </w:rPr>
            </w:pPr>
            <w:r w:rsidRPr="002750DB">
              <w:rPr>
                <w:rFonts w:cs="Arial"/>
              </w:rPr>
              <w:t xml:space="preserve">7.2M       </w:t>
            </w:r>
          </w:p>
        </w:tc>
        <w:tc>
          <w:tcPr>
            <w:tcW w:w="1623" w:type="dxa"/>
          </w:tcPr>
          <w:p w14:paraId="570B893F" w14:textId="3F1A39C5" w:rsidR="008C6B41" w:rsidRPr="002750DB" w:rsidRDefault="008C6B41" w:rsidP="002750DB">
            <w:pPr>
              <w:pStyle w:val="15Spacing"/>
              <w:rPr>
                <w:rFonts w:cs="Arial"/>
              </w:rPr>
            </w:pPr>
            <w:r w:rsidRPr="002750DB">
              <w:rPr>
                <w:rFonts w:cs="Arial"/>
              </w:rPr>
              <w:t xml:space="preserve">0.0467     </w:t>
            </w:r>
          </w:p>
        </w:tc>
      </w:tr>
      <w:tr w:rsidR="008C6B41" w14:paraId="45CA3FD6" w14:textId="77777777" w:rsidTr="000C7BEE">
        <w:trPr>
          <w:trHeight w:val="400"/>
        </w:trPr>
        <w:tc>
          <w:tcPr>
            <w:tcW w:w="1921" w:type="dxa"/>
          </w:tcPr>
          <w:p w14:paraId="23F2D3CA" w14:textId="23DBF2FC" w:rsidR="008C6B41" w:rsidRPr="002750DB" w:rsidRDefault="008C6B41" w:rsidP="002750DB">
            <w:pPr>
              <w:pStyle w:val="15Spacing"/>
              <w:rPr>
                <w:rFonts w:cs="Arial"/>
              </w:rPr>
            </w:pPr>
            <w:r w:rsidRPr="002750DB">
              <w:rPr>
                <w:rFonts w:cs="Arial"/>
              </w:rPr>
              <w:t xml:space="preserve">DenseNet121-12p    </w:t>
            </w:r>
          </w:p>
        </w:tc>
        <w:tc>
          <w:tcPr>
            <w:tcW w:w="1384" w:type="dxa"/>
          </w:tcPr>
          <w:p w14:paraId="35B3BA29" w14:textId="2DAE2BDE" w:rsidR="008C6B41" w:rsidRPr="002750DB" w:rsidRDefault="008C6B41" w:rsidP="002750DB">
            <w:pPr>
              <w:pStyle w:val="15Spacing"/>
              <w:rPr>
                <w:rFonts w:cs="Arial"/>
              </w:rPr>
            </w:pPr>
            <w:r w:rsidRPr="002750DB">
              <w:rPr>
                <w:rFonts w:cs="Arial"/>
              </w:rPr>
              <w:t xml:space="preserve">0.319     </w:t>
            </w:r>
          </w:p>
        </w:tc>
        <w:tc>
          <w:tcPr>
            <w:tcW w:w="1711" w:type="dxa"/>
          </w:tcPr>
          <w:p w14:paraId="4AF97F33" w14:textId="48FE5979" w:rsidR="008C6B41" w:rsidRPr="002750DB" w:rsidRDefault="008C6B41" w:rsidP="002750DB">
            <w:pPr>
              <w:pStyle w:val="15Spacing"/>
              <w:rPr>
                <w:rFonts w:cs="Arial"/>
              </w:rPr>
            </w:pPr>
            <w:r w:rsidRPr="002750DB">
              <w:rPr>
                <w:rFonts w:cs="Arial"/>
              </w:rPr>
              <w:t xml:space="preserve">0.571     </w:t>
            </w:r>
          </w:p>
        </w:tc>
        <w:tc>
          <w:tcPr>
            <w:tcW w:w="1477" w:type="dxa"/>
          </w:tcPr>
          <w:p w14:paraId="6091AC3B" w14:textId="3A2E66BD" w:rsidR="008C6B41" w:rsidRPr="002750DB" w:rsidRDefault="008C6B41" w:rsidP="002750DB">
            <w:pPr>
              <w:pStyle w:val="15Spacing"/>
              <w:rPr>
                <w:rFonts w:cs="Arial"/>
              </w:rPr>
            </w:pPr>
            <w:r w:rsidRPr="002750DB">
              <w:rPr>
                <w:rFonts w:cs="Arial"/>
              </w:rPr>
              <w:t xml:space="preserve">0.658     </w:t>
            </w:r>
          </w:p>
        </w:tc>
        <w:tc>
          <w:tcPr>
            <w:tcW w:w="1623" w:type="dxa"/>
          </w:tcPr>
          <w:p w14:paraId="4F893211" w14:textId="285579A9" w:rsidR="008C6B41" w:rsidRPr="002750DB" w:rsidRDefault="008C6B41" w:rsidP="002750DB">
            <w:pPr>
              <w:pStyle w:val="15Spacing"/>
              <w:rPr>
                <w:rFonts w:cs="Arial"/>
              </w:rPr>
            </w:pPr>
            <w:r w:rsidRPr="002750DB">
              <w:rPr>
                <w:rFonts w:cs="Arial"/>
              </w:rPr>
              <w:t xml:space="preserve">6.9M       </w:t>
            </w:r>
          </w:p>
        </w:tc>
        <w:tc>
          <w:tcPr>
            <w:tcW w:w="1623" w:type="dxa"/>
          </w:tcPr>
          <w:p w14:paraId="5D529FD3" w14:textId="67A79A6B" w:rsidR="008C6B41" w:rsidRPr="002750DB" w:rsidRDefault="008C6B41" w:rsidP="002750DB">
            <w:pPr>
              <w:pStyle w:val="15Spacing"/>
              <w:rPr>
                <w:rFonts w:cs="Arial"/>
              </w:rPr>
            </w:pPr>
            <w:r w:rsidRPr="002750DB">
              <w:rPr>
                <w:rFonts w:cs="Arial"/>
              </w:rPr>
              <w:t xml:space="preserve">0.0462     </w:t>
            </w:r>
          </w:p>
        </w:tc>
      </w:tr>
      <w:tr w:rsidR="008C6B41" w14:paraId="53D69069" w14:textId="77777777" w:rsidTr="000C7BEE">
        <w:trPr>
          <w:trHeight w:val="515"/>
        </w:trPr>
        <w:tc>
          <w:tcPr>
            <w:tcW w:w="1921" w:type="dxa"/>
          </w:tcPr>
          <w:p w14:paraId="09DF1B0A" w14:textId="38EE493E" w:rsidR="008C6B41" w:rsidRPr="002750DB" w:rsidRDefault="008C6B41" w:rsidP="002750DB">
            <w:pPr>
              <w:pStyle w:val="15Spacing"/>
              <w:rPr>
                <w:rFonts w:cs="Arial"/>
              </w:rPr>
            </w:pPr>
            <w:r w:rsidRPr="002750DB">
              <w:rPr>
                <w:rFonts w:cs="Arial"/>
              </w:rPr>
              <w:t xml:space="preserve">VGG16-19p         </w:t>
            </w:r>
          </w:p>
        </w:tc>
        <w:tc>
          <w:tcPr>
            <w:tcW w:w="1384" w:type="dxa"/>
          </w:tcPr>
          <w:p w14:paraId="4F1CFC1D" w14:textId="1759AF46" w:rsidR="008C6B41" w:rsidRPr="002750DB" w:rsidRDefault="008C6B41" w:rsidP="002750DB">
            <w:pPr>
              <w:pStyle w:val="15Spacing"/>
              <w:rPr>
                <w:rFonts w:cs="Arial"/>
              </w:rPr>
            </w:pPr>
            <w:r w:rsidRPr="002750DB">
              <w:rPr>
                <w:rFonts w:cs="Arial"/>
              </w:rPr>
              <w:t xml:space="preserve">0.301     </w:t>
            </w:r>
          </w:p>
        </w:tc>
        <w:tc>
          <w:tcPr>
            <w:tcW w:w="1711" w:type="dxa"/>
          </w:tcPr>
          <w:p w14:paraId="2600C831" w14:textId="39F407E8" w:rsidR="008C6B41" w:rsidRPr="002750DB" w:rsidRDefault="008C6B41" w:rsidP="002750DB">
            <w:pPr>
              <w:pStyle w:val="15Spacing"/>
              <w:rPr>
                <w:rFonts w:cs="Arial"/>
              </w:rPr>
            </w:pPr>
            <w:r w:rsidRPr="002750DB">
              <w:rPr>
                <w:rFonts w:cs="Arial"/>
              </w:rPr>
              <w:t xml:space="preserve">0.524     </w:t>
            </w:r>
          </w:p>
        </w:tc>
        <w:tc>
          <w:tcPr>
            <w:tcW w:w="1477" w:type="dxa"/>
          </w:tcPr>
          <w:p w14:paraId="070CC99C" w14:textId="04B6ADDB" w:rsidR="008C6B41" w:rsidRPr="002750DB" w:rsidRDefault="008C6B41" w:rsidP="002750DB">
            <w:pPr>
              <w:pStyle w:val="15Spacing"/>
              <w:rPr>
                <w:rFonts w:cs="Arial"/>
              </w:rPr>
            </w:pPr>
            <w:r w:rsidRPr="002750DB">
              <w:rPr>
                <w:rFonts w:cs="Arial"/>
              </w:rPr>
              <w:t xml:space="preserve">0.621     </w:t>
            </w:r>
          </w:p>
        </w:tc>
        <w:tc>
          <w:tcPr>
            <w:tcW w:w="1623" w:type="dxa"/>
          </w:tcPr>
          <w:p w14:paraId="109F15EE" w14:textId="48F3B66C" w:rsidR="008C6B41" w:rsidRPr="002750DB" w:rsidRDefault="008C6B41" w:rsidP="002750DB">
            <w:pPr>
              <w:pStyle w:val="15Spacing"/>
              <w:rPr>
                <w:rFonts w:cs="Arial"/>
              </w:rPr>
            </w:pPr>
            <w:r w:rsidRPr="002750DB">
              <w:rPr>
                <w:rFonts w:cs="Arial"/>
              </w:rPr>
              <w:t xml:space="preserve">138.4M     </w:t>
            </w:r>
          </w:p>
        </w:tc>
        <w:tc>
          <w:tcPr>
            <w:tcW w:w="1623" w:type="dxa"/>
          </w:tcPr>
          <w:p w14:paraId="4218FE0A" w14:textId="15567C36" w:rsidR="008C6B41" w:rsidRPr="002750DB" w:rsidRDefault="008C6B41" w:rsidP="002750DB">
            <w:pPr>
              <w:pStyle w:val="15Spacing"/>
              <w:rPr>
                <w:rFonts w:cs="Arial"/>
              </w:rPr>
            </w:pPr>
            <w:r w:rsidRPr="002750DB">
              <w:rPr>
                <w:rFonts w:cs="Arial"/>
              </w:rPr>
              <w:t xml:space="preserve">0.0022     </w:t>
            </w:r>
          </w:p>
        </w:tc>
      </w:tr>
      <w:tr w:rsidR="008C6B41" w14:paraId="0D9B23E4" w14:textId="77777777" w:rsidTr="000C7BEE">
        <w:trPr>
          <w:trHeight w:val="400"/>
        </w:trPr>
        <w:tc>
          <w:tcPr>
            <w:tcW w:w="1921" w:type="dxa"/>
          </w:tcPr>
          <w:p w14:paraId="3C14D77A" w14:textId="30348497" w:rsidR="008C6B41" w:rsidRPr="002750DB" w:rsidRDefault="000C7BEE" w:rsidP="002750DB">
            <w:pPr>
              <w:pStyle w:val="15Spacing"/>
              <w:rPr>
                <w:rFonts w:cs="Arial"/>
              </w:rPr>
            </w:pPr>
            <w:r w:rsidRPr="002750DB">
              <w:rPr>
                <w:rFonts w:cs="Arial"/>
              </w:rPr>
              <w:t xml:space="preserve">VGG16-12p   </w:t>
            </w:r>
          </w:p>
        </w:tc>
        <w:tc>
          <w:tcPr>
            <w:tcW w:w="1384" w:type="dxa"/>
          </w:tcPr>
          <w:p w14:paraId="069B45EE" w14:textId="39F7A05A" w:rsidR="008C6B41" w:rsidRPr="002750DB" w:rsidRDefault="000C7BEE" w:rsidP="002750DB">
            <w:pPr>
              <w:pStyle w:val="15Spacing"/>
              <w:rPr>
                <w:rFonts w:cs="Arial"/>
              </w:rPr>
            </w:pPr>
            <w:r w:rsidRPr="002750DB">
              <w:rPr>
                <w:rFonts w:cs="Arial"/>
              </w:rPr>
              <w:t xml:space="preserve">0.289     </w:t>
            </w:r>
          </w:p>
        </w:tc>
        <w:tc>
          <w:tcPr>
            <w:tcW w:w="1711" w:type="dxa"/>
          </w:tcPr>
          <w:p w14:paraId="0DD67070" w14:textId="4E37DE4E" w:rsidR="008C6B41" w:rsidRPr="002750DB" w:rsidRDefault="000C7BEE" w:rsidP="002750DB">
            <w:pPr>
              <w:pStyle w:val="15Spacing"/>
              <w:rPr>
                <w:rFonts w:cs="Arial"/>
              </w:rPr>
            </w:pPr>
            <w:r w:rsidRPr="002750DB">
              <w:rPr>
                <w:rFonts w:cs="Arial"/>
              </w:rPr>
              <w:t xml:space="preserve">0.509     </w:t>
            </w:r>
          </w:p>
        </w:tc>
        <w:tc>
          <w:tcPr>
            <w:tcW w:w="1477" w:type="dxa"/>
          </w:tcPr>
          <w:p w14:paraId="76A43C45" w14:textId="085593A2" w:rsidR="008C6B41" w:rsidRPr="002750DB" w:rsidRDefault="000C7BEE" w:rsidP="002750DB">
            <w:pPr>
              <w:pStyle w:val="15Spacing"/>
              <w:rPr>
                <w:rFonts w:cs="Arial"/>
              </w:rPr>
            </w:pPr>
            <w:r w:rsidRPr="002750DB">
              <w:rPr>
                <w:rFonts w:cs="Arial"/>
              </w:rPr>
              <w:t xml:space="preserve">0.604     </w:t>
            </w:r>
          </w:p>
        </w:tc>
        <w:tc>
          <w:tcPr>
            <w:tcW w:w="1623" w:type="dxa"/>
          </w:tcPr>
          <w:p w14:paraId="15A91D21" w14:textId="739E968D" w:rsidR="008C6B41" w:rsidRPr="002750DB" w:rsidRDefault="000C7BEE" w:rsidP="002750DB">
            <w:pPr>
              <w:pStyle w:val="15Spacing"/>
              <w:rPr>
                <w:rFonts w:cs="Arial"/>
              </w:rPr>
            </w:pPr>
            <w:r w:rsidRPr="002750DB">
              <w:rPr>
                <w:rFonts w:cs="Arial"/>
              </w:rPr>
              <w:t xml:space="preserve">138.1M     </w:t>
            </w:r>
          </w:p>
        </w:tc>
        <w:tc>
          <w:tcPr>
            <w:tcW w:w="1623" w:type="dxa"/>
          </w:tcPr>
          <w:p w14:paraId="13CF2A6C" w14:textId="3C24C559" w:rsidR="008C6B41" w:rsidRPr="002750DB" w:rsidRDefault="000C7BEE" w:rsidP="002750DB">
            <w:pPr>
              <w:pStyle w:val="15Spacing"/>
              <w:rPr>
                <w:rFonts w:cs="Arial"/>
              </w:rPr>
            </w:pPr>
            <w:r w:rsidRPr="002750DB">
              <w:rPr>
                <w:rFonts w:cs="Arial"/>
              </w:rPr>
              <w:t xml:space="preserve">0.0021     </w:t>
            </w:r>
          </w:p>
        </w:tc>
      </w:tr>
    </w:tbl>
    <w:p w14:paraId="7A3DA568" w14:textId="77777777" w:rsidR="002750DB" w:rsidRPr="002750DB" w:rsidRDefault="002750DB" w:rsidP="002750DB">
      <w:pPr>
        <w:pStyle w:val="15Spacing"/>
        <w:rPr>
          <w:rFonts w:cs="Arial"/>
        </w:rPr>
      </w:pPr>
    </w:p>
    <w:p w14:paraId="4195DF87" w14:textId="51468721" w:rsidR="002750DB" w:rsidRDefault="00800664" w:rsidP="00800664">
      <w:pPr>
        <w:pStyle w:val="Caption"/>
      </w:pPr>
      <w:bookmarkStart w:id="92" w:name="_Toc208148606"/>
      <w:r>
        <w:t xml:space="preserve">Table </w:t>
      </w:r>
      <w:fldSimple w:instr=" SEQ Table \* ARABIC ">
        <w:r w:rsidR="00BF42AB">
          <w:rPr>
            <w:noProof/>
          </w:rPr>
          <w:t>7</w:t>
        </w:r>
      </w:fldSimple>
      <w:r>
        <w:t xml:space="preserve">: </w:t>
      </w:r>
      <w:r w:rsidRPr="00321491">
        <w:t>Performance metrics showing Top-k accuracy, parameter count, and efficiency (accuracy per million parameters) across all model variants. 12p represents 12 planes and 19p represents 19 planes</w:t>
      </w:r>
      <w:bookmarkEnd w:id="92"/>
    </w:p>
    <w:p w14:paraId="3A3B09E9" w14:textId="77777777" w:rsidR="00800664" w:rsidRDefault="00800664" w:rsidP="00800664"/>
    <w:p w14:paraId="01554C8F" w14:textId="3B6C255A" w:rsidR="002750DB" w:rsidRDefault="002750DB" w:rsidP="002750DB">
      <w:pPr>
        <w:pStyle w:val="15Spacing"/>
        <w:rPr>
          <w:rFonts w:cs="Arial"/>
        </w:rPr>
      </w:pPr>
      <w:r w:rsidRPr="002750DB">
        <w:rPr>
          <w:rFonts w:cs="Arial"/>
        </w:rPr>
        <w:t xml:space="preserve">The results demonstrate that ResNet-50 with 19-plane encoding achieves the highest </w:t>
      </w:r>
      <w:proofErr w:type="gramStart"/>
      <w:r w:rsidRPr="002750DB">
        <w:rPr>
          <w:rFonts w:cs="Arial"/>
        </w:rPr>
        <w:t>Top-1</w:t>
      </w:r>
      <w:proofErr w:type="gramEnd"/>
      <w:r w:rsidRPr="002750DB">
        <w:rPr>
          <w:rFonts w:cs="Arial"/>
        </w:rPr>
        <w:t xml:space="preserve"> accuracy (34.2%), representing a 14.3% improvement over random legal move selection (~3%). DenseNet-121 exhibits superior parameter efficiency (0.0467 accuracy per million parameters), achieving competitive performance with 71% fewer parameters than ResNet-50.</w:t>
      </w:r>
      <w:r w:rsidR="005A5058">
        <w:rPr>
          <w:rFonts w:cs="Arial"/>
        </w:rPr>
        <w:t xml:space="preserve"> The rest of the analysis will focus on the top 3 models from Table </w:t>
      </w:r>
      <w:r w:rsidR="00BF42AB">
        <w:rPr>
          <w:rFonts w:cs="Arial"/>
        </w:rPr>
        <w:t>7</w:t>
      </w:r>
      <w:r w:rsidR="005A5058">
        <w:rPr>
          <w:rFonts w:cs="Arial"/>
        </w:rPr>
        <w:t>.</w:t>
      </w:r>
    </w:p>
    <w:p w14:paraId="426DD0AA" w14:textId="77777777" w:rsidR="00910E67" w:rsidRDefault="00910E67" w:rsidP="002750DB">
      <w:pPr>
        <w:pStyle w:val="15Spacing"/>
        <w:rPr>
          <w:rFonts w:cs="Arial"/>
          <w:b/>
          <w:bCs/>
        </w:rPr>
      </w:pPr>
    </w:p>
    <w:p w14:paraId="76E9AB89" w14:textId="508905F0" w:rsidR="009E3BEB" w:rsidRPr="00DA5554" w:rsidRDefault="009E3BEB" w:rsidP="009E3BEB">
      <w:pPr>
        <w:pStyle w:val="Heading3"/>
        <w:jc w:val="both"/>
        <w:rPr>
          <w:rFonts w:cs="Arial"/>
          <w:szCs w:val="22"/>
        </w:rPr>
      </w:pPr>
      <w:bookmarkStart w:id="93" w:name="_Toc208141166"/>
      <w:r>
        <w:rPr>
          <w:rStyle w:val="Strong"/>
          <w:rFonts w:cs="Arial"/>
          <w:b/>
        </w:rPr>
        <w:t>Architectural Performance Analysis</w:t>
      </w:r>
      <w:bookmarkEnd w:id="93"/>
    </w:p>
    <w:p w14:paraId="689DC577" w14:textId="1DBC2429" w:rsidR="002750DB" w:rsidRDefault="00BF42AB" w:rsidP="002750DB">
      <w:pPr>
        <w:pStyle w:val="15Spacing"/>
        <w:rPr>
          <w:rFonts w:cs="Arial"/>
        </w:rPr>
      </w:pPr>
      <w:r w:rsidRPr="00BF42AB">
        <w:rPr>
          <w:rFonts w:cs="Arial"/>
        </w:rPr>
        <w:t xml:space="preserve">Across all architectures, 19-plane models achieved higher </w:t>
      </w:r>
      <w:proofErr w:type="gramStart"/>
      <w:r w:rsidRPr="00BF42AB">
        <w:rPr>
          <w:rFonts w:cs="Arial"/>
        </w:rPr>
        <w:t>Top-1</w:t>
      </w:r>
      <w:proofErr w:type="gramEnd"/>
      <w:r w:rsidRPr="00BF42AB">
        <w:rPr>
          <w:rFonts w:cs="Arial"/>
        </w:rPr>
        <w:t xml:space="preserve"> accuracy than their 12-plane counterparts, with an average improvement of 1.4 percentage points. This supports the hypothesis that explicit rule-context features enhance chess move prediction</w:t>
      </w:r>
      <w:r>
        <w:rPr>
          <w:rFonts w:cs="Arial"/>
        </w:rPr>
        <w:t>. (Table 7)</w:t>
      </w:r>
    </w:p>
    <w:p w14:paraId="7706E08F" w14:textId="77777777" w:rsidR="00BF42AB" w:rsidRDefault="00BF42AB" w:rsidP="002750DB">
      <w:pPr>
        <w:pStyle w:val="15Spacing"/>
        <w:rPr>
          <w:rFonts w:cs="Arial"/>
        </w:rPr>
      </w:pPr>
    </w:p>
    <w:p w14:paraId="39558F6F" w14:textId="77777777" w:rsidR="00BF42AB" w:rsidRDefault="00BF42AB" w:rsidP="002750DB">
      <w:pPr>
        <w:pStyle w:val="15Spacing"/>
        <w:rPr>
          <w:rFonts w:cs="Arial"/>
        </w:rPr>
      </w:pPr>
    </w:p>
    <w:p w14:paraId="09093279" w14:textId="77777777" w:rsidR="00BF42AB" w:rsidRDefault="00BF42AB" w:rsidP="002750DB">
      <w:pPr>
        <w:pStyle w:val="15Spacing"/>
        <w:rPr>
          <w:rFonts w:cs="Arial"/>
        </w:rPr>
      </w:pPr>
    </w:p>
    <w:p w14:paraId="2A796BBD" w14:textId="77777777" w:rsidR="00BF42AB" w:rsidRDefault="00BF42AB" w:rsidP="002750DB">
      <w:pPr>
        <w:pStyle w:val="15Spacing"/>
        <w:rPr>
          <w:rFonts w:cs="Arial"/>
        </w:rPr>
      </w:pPr>
    </w:p>
    <w:tbl>
      <w:tblPr>
        <w:tblW w:w="10075"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48"/>
        <w:gridCol w:w="2040"/>
        <w:gridCol w:w="2040"/>
        <w:gridCol w:w="1431"/>
        <w:gridCol w:w="917"/>
        <w:gridCol w:w="1499"/>
      </w:tblGrid>
      <w:tr w:rsidR="00BF42AB" w:rsidRPr="00BF42AB" w14:paraId="7B25266B" w14:textId="77777777" w:rsidTr="00BF42AB">
        <w:trPr>
          <w:trHeight w:val="393"/>
          <w:tblHeader/>
          <w:tblCellSpacing w:w="15" w:type="dxa"/>
        </w:trPr>
        <w:tc>
          <w:tcPr>
            <w:tcW w:w="0" w:type="auto"/>
            <w:vAlign w:val="center"/>
            <w:hideMark/>
          </w:tcPr>
          <w:p w14:paraId="3D2CDE1C" w14:textId="77777777" w:rsidR="00BF42AB" w:rsidRPr="00BF42AB" w:rsidRDefault="00BF42AB" w:rsidP="00BF42AB">
            <w:pPr>
              <w:pStyle w:val="15Spacing"/>
              <w:rPr>
                <w:rFonts w:cs="Arial"/>
                <w:b/>
                <w:bCs/>
              </w:rPr>
            </w:pPr>
            <w:r w:rsidRPr="00BF42AB">
              <w:rPr>
                <w:rFonts w:cs="Arial"/>
                <w:b/>
                <w:bCs/>
              </w:rPr>
              <w:lastRenderedPageBreak/>
              <w:t>Concept</w:t>
            </w:r>
          </w:p>
        </w:tc>
        <w:tc>
          <w:tcPr>
            <w:tcW w:w="0" w:type="auto"/>
            <w:vAlign w:val="center"/>
            <w:hideMark/>
          </w:tcPr>
          <w:p w14:paraId="7D51A5A5" w14:textId="77777777" w:rsidR="00BF42AB" w:rsidRPr="00BF42AB" w:rsidRDefault="00BF42AB" w:rsidP="00BF42AB">
            <w:pPr>
              <w:pStyle w:val="15Spacing"/>
              <w:rPr>
                <w:rFonts w:cs="Arial"/>
                <w:b/>
                <w:bCs/>
              </w:rPr>
            </w:pPr>
            <w:r w:rsidRPr="00BF42AB">
              <w:rPr>
                <w:rFonts w:cs="Arial"/>
                <w:b/>
                <w:bCs/>
              </w:rPr>
              <w:t>Mean TCAV (12p)</w:t>
            </w:r>
          </w:p>
        </w:tc>
        <w:tc>
          <w:tcPr>
            <w:tcW w:w="0" w:type="auto"/>
            <w:vAlign w:val="center"/>
            <w:hideMark/>
          </w:tcPr>
          <w:p w14:paraId="404CA41A" w14:textId="77777777" w:rsidR="00BF42AB" w:rsidRPr="00BF42AB" w:rsidRDefault="00BF42AB" w:rsidP="00BF42AB">
            <w:pPr>
              <w:pStyle w:val="15Spacing"/>
              <w:rPr>
                <w:rFonts w:cs="Arial"/>
                <w:b/>
                <w:bCs/>
              </w:rPr>
            </w:pPr>
            <w:r w:rsidRPr="00BF42AB">
              <w:rPr>
                <w:rFonts w:cs="Arial"/>
                <w:b/>
                <w:bCs/>
              </w:rPr>
              <w:t>Mean TCAV (19p)</w:t>
            </w:r>
          </w:p>
        </w:tc>
        <w:tc>
          <w:tcPr>
            <w:tcW w:w="0" w:type="auto"/>
            <w:vAlign w:val="center"/>
            <w:hideMark/>
          </w:tcPr>
          <w:p w14:paraId="57404858" w14:textId="77777777" w:rsidR="00BF42AB" w:rsidRPr="00BF42AB" w:rsidRDefault="00BF42AB" w:rsidP="00BF42AB">
            <w:pPr>
              <w:pStyle w:val="15Spacing"/>
              <w:rPr>
                <w:rFonts w:cs="Arial"/>
                <w:b/>
                <w:bCs/>
              </w:rPr>
            </w:pPr>
            <w:r w:rsidRPr="00BF42AB">
              <w:rPr>
                <w:rFonts w:cs="Arial"/>
                <w:b/>
                <w:bCs/>
              </w:rPr>
              <w:t>Δ (19p–12p)</w:t>
            </w:r>
          </w:p>
        </w:tc>
        <w:tc>
          <w:tcPr>
            <w:tcW w:w="0" w:type="auto"/>
            <w:vAlign w:val="center"/>
            <w:hideMark/>
          </w:tcPr>
          <w:p w14:paraId="58243C12" w14:textId="77777777" w:rsidR="00BF42AB" w:rsidRPr="00BF42AB" w:rsidRDefault="00BF42AB" w:rsidP="00BF42AB">
            <w:pPr>
              <w:pStyle w:val="15Spacing"/>
              <w:rPr>
                <w:rFonts w:cs="Arial"/>
                <w:b/>
                <w:bCs/>
              </w:rPr>
            </w:pPr>
            <w:r w:rsidRPr="00BF42AB">
              <w:rPr>
                <w:rFonts w:cs="Arial"/>
                <w:b/>
                <w:bCs/>
              </w:rPr>
              <w:t>p-value</w:t>
            </w:r>
          </w:p>
        </w:tc>
        <w:tc>
          <w:tcPr>
            <w:tcW w:w="0" w:type="auto"/>
            <w:vAlign w:val="center"/>
            <w:hideMark/>
          </w:tcPr>
          <w:p w14:paraId="01217228" w14:textId="77777777" w:rsidR="00BF42AB" w:rsidRPr="00BF42AB" w:rsidRDefault="00BF42AB" w:rsidP="00BF42AB">
            <w:pPr>
              <w:pStyle w:val="15Spacing"/>
              <w:rPr>
                <w:rFonts w:cs="Arial"/>
                <w:b/>
                <w:bCs/>
              </w:rPr>
            </w:pPr>
            <w:r w:rsidRPr="00BF42AB">
              <w:rPr>
                <w:rFonts w:cs="Arial"/>
                <w:b/>
                <w:bCs/>
              </w:rPr>
              <w:t>Significance</w:t>
            </w:r>
          </w:p>
        </w:tc>
      </w:tr>
      <w:tr w:rsidR="00BF42AB" w:rsidRPr="00BF42AB" w14:paraId="520D7E74" w14:textId="77777777" w:rsidTr="00BF42AB">
        <w:trPr>
          <w:trHeight w:val="393"/>
          <w:tblCellSpacing w:w="15" w:type="dxa"/>
        </w:trPr>
        <w:tc>
          <w:tcPr>
            <w:tcW w:w="0" w:type="auto"/>
            <w:vAlign w:val="center"/>
            <w:hideMark/>
          </w:tcPr>
          <w:p w14:paraId="5B3FD86C" w14:textId="77777777" w:rsidR="00BF42AB" w:rsidRPr="00BF42AB" w:rsidRDefault="00BF42AB" w:rsidP="00BF42AB">
            <w:pPr>
              <w:pStyle w:val="15Spacing"/>
              <w:rPr>
                <w:rFonts w:cs="Arial"/>
              </w:rPr>
            </w:pPr>
            <w:r w:rsidRPr="00BF42AB">
              <w:rPr>
                <w:rFonts w:cs="Arial"/>
              </w:rPr>
              <w:t>Endgame</w:t>
            </w:r>
          </w:p>
        </w:tc>
        <w:tc>
          <w:tcPr>
            <w:tcW w:w="0" w:type="auto"/>
            <w:vAlign w:val="center"/>
            <w:hideMark/>
          </w:tcPr>
          <w:p w14:paraId="3B5E8EDC" w14:textId="77777777" w:rsidR="00BF42AB" w:rsidRPr="00BF42AB" w:rsidRDefault="00BF42AB" w:rsidP="00BF42AB">
            <w:pPr>
              <w:pStyle w:val="15Spacing"/>
              <w:rPr>
                <w:rFonts w:cs="Arial"/>
              </w:rPr>
            </w:pPr>
            <w:r w:rsidRPr="00BF42AB">
              <w:rPr>
                <w:rFonts w:cs="Arial"/>
              </w:rPr>
              <w:t>0.200</w:t>
            </w:r>
          </w:p>
        </w:tc>
        <w:tc>
          <w:tcPr>
            <w:tcW w:w="0" w:type="auto"/>
            <w:vAlign w:val="center"/>
            <w:hideMark/>
          </w:tcPr>
          <w:p w14:paraId="359B6FC7" w14:textId="77777777" w:rsidR="00BF42AB" w:rsidRPr="00BF42AB" w:rsidRDefault="00BF42AB" w:rsidP="00BF42AB">
            <w:pPr>
              <w:pStyle w:val="15Spacing"/>
              <w:rPr>
                <w:rFonts w:cs="Arial"/>
              </w:rPr>
            </w:pPr>
            <w:r w:rsidRPr="00BF42AB">
              <w:rPr>
                <w:rFonts w:cs="Arial"/>
              </w:rPr>
              <w:t>0.980</w:t>
            </w:r>
          </w:p>
        </w:tc>
        <w:tc>
          <w:tcPr>
            <w:tcW w:w="0" w:type="auto"/>
            <w:vAlign w:val="center"/>
            <w:hideMark/>
          </w:tcPr>
          <w:p w14:paraId="271C07AD" w14:textId="77777777" w:rsidR="00BF42AB" w:rsidRPr="00BF42AB" w:rsidRDefault="00BF42AB" w:rsidP="00BF42AB">
            <w:pPr>
              <w:pStyle w:val="15Spacing"/>
              <w:rPr>
                <w:rFonts w:cs="Arial"/>
              </w:rPr>
            </w:pPr>
            <w:r w:rsidRPr="00BF42AB">
              <w:rPr>
                <w:rFonts w:cs="Arial"/>
              </w:rPr>
              <w:t>+0.780</w:t>
            </w:r>
          </w:p>
        </w:tc>
        <w:tc>
          <w:tcPr>
            <w:tcW w:w="0" w:type="auto"/>
            <w:vAlign w:val="center"/>
            <w:hideMark/>
          </w:tcPr>
          <w:p w14:paraId="795F3E47" w14:textId="77777777" w:rsidR="00BF42AB" w:rsidRPr="00BF42AB" w:rsidRDefault="00BF42AB" w:rsidP="00BF42AB">
            <w:pPr>
              <w:pStyle w:val="15Spacing"/>
              <w:rPr>
                <w:rFonts w:cs="Arial"/>
              </w:rPr>
            </w:pPr>
            <w:r w:rsidRPr="00BF42AB">
              <w:rPr>
                <w:rFonts w:cs="Arial"/>
              </w:rPr>
              <w:t>&lt;0.001</w:t>
            </w:r>
          </w:p>
        </w:tc>
        <w:tc>
          <w:tcPr>
            <w:tcW w:w="0" w:type="auto"/>
            <w:vAlign w:val="center"/>
            <w:hideMark/>
          </w:tcPr>
          <w:p w14:paraId="55E5201B" w14:textId="77777777" w:rsidR="00BF42AB" w:rsidRPr="00BF42AB" w:rsidRDefault="00BF42AB" w:rsidP="00BF42AB">
            <w:pPr>
              <w:pStyle w:val="15Spacing"/>
              <w:rPr>
                <w:rFonts w:cs="Arial"/>
              </w:rPr>
            </w:pPr>
            <w:r w:rsidRPr="00BF42AB">
              <w:rPr>
                <w:rFonts w:cs="Arial"/>
              </w:rPr>
              <w:t>***</w:t>
            </w:r>
          </w:p>
        </w:tc>
      </w:tr>
      <w:tr w:rsidR="00BF42AB" w:rsidRPr="00BF42AB" w14:paraId="04698569" w14:textId="77777777" w:rsidTr="00BF42AB">
        <w:trPr>
          <w:trHeight w:val="393"/>
          <w:tblCellSpacing w:w="15" w:type="dxa"/>
        </w:trPr>
        <w:tc>
          <w:tcPr>
            <w:tcW w:w="0" w:type="auto"/>
            <w:vAlign w:val="center"/>
            <w:hideMark/>
          </w:tcPr>
          <w:p w14:paraId="6AB90F64" w14:textId="77777777" w:rsidR="00BF42AB" w:rsidRPr="00BF42AB" w:rsidRDefault="00BF42AB" w:rsidP="00BF42AB">
            <w:pPr>
              <w:pStyle w:val="15Spacing"/>
              <w:rPr>
                <w:rFonts w:cs="Arial"/>
              </w:rPr>
            </w:pPr>
            <w:r w:rsidRPr="00BF42AB">
              <w:rPr>
                <w:rFonts w:cs="Arial"/>
              </w:rPr>
              <w:t>High Mobility</w:t>
            </w:r>
          </w:p>
        </w:tc>
        <w:tc>
          <w:tcPr>
            <w:tcW w:w="0" w:type="auto"/>
            <w:vAlign w:val="center"/>
            <w:hideMark/>
          </w:tcPr>
          <w:p w14:paraId="589054B4" w14:textId="77777777" w:rsidR="00BF42AB" w:rsidRPr="00BF42AB" w:rsidRDefault="00BF42AB" w:rsidP="00BF42AB">
            <w:pPr>
              <w:pStyle w:val="15Spacing"/>
              <w:rPr>
                <w:rFonts w:cs="Arial"/>
              </w:rPr>
            </w:pPr>
            <w:r w:rsidRPr="00BF42AB">
              <w:rPr>
                <w:rFonts w:cs="Arial"/>
              </w:rPr>
              <w:t>0.370</w:t>
            </w:r>
          </w:p>
        </w:tc>
        <w:tc>
          <w:tcPr>
            <w:tcW w:w="0" w:type="auto"/>
            <w:vAlign w:val="center"/>
            <w:hideMark/>
          </w:tcPr>
          <w:p w14:paraId="340E7461" w14:textId="77777777" w:rsidR="00BF42AB" w:rsidRPr="00BF42AB" w:rsidRDefault="00BF42AB" w:rsidP="00BF42AB">
            <w:pPr>
              <w:pStyle w:val="15Spacing"/>
              <w:rPr>
                <w:rFonts w:cs="Arial"/>
              </w:rPr>
            </w:pPr>
            <w:r w:rsidRPr="00BF42AB">
              <w:rPr>
                <w:rFonts w:cs="Arial"/>
              </w:rPr>
              <w:t>0.580</w:t>
            </w:r>
          </w:p>
        </w:tc>
        <w:tc>
          <w:tcPr>
            <w:tcW w:w="0" w:type="auto"/>
            <w:vAlign w:val="center"/>
            <w:hideMark/>
          </w:tcPr>
          <w:p w14:paraId="299371CD" w14:textId="77777777" w:rsidR="00BF42AB" w:rsidRPr="00BF42AB" w:rsidRDefault="00BF42AB" w:rsidP="00BF42AB">
            <w:pPr>
              <w:pStyle w:val="15Spacing"/>
              <w:rPr>
                <w:rFonts w:cs="Arial"/>
              </w:rPr>
            </w:pPr>
            <w:r w:rsidRPr="00BF42AB">
              <w:rPr>
                <w:rFonts w:cs="Arial"/>
              </w:rPr>
              <w:t>+0.210</w:t>
            </w:r>
          </w:p>
        </w:tc>
        <w:tc>
          <w:tcPr>
            <w:tcW w:w="0" w:type="auto"/>
            <w:vAlign w:val="center"/>
            <w:hideMark/>
          </w:tcPr>
          <w:p w14:paraId="188180AB" w14:textId="77777777" w:rsidR="00BF42AB" w:rsidRPr="00BF42AB" w:rsidRDefault="00BF42AB" w:rsidP="00BF42AB">
            <w:pPr>
              <w:pStyle w:val="15Spacing"/>
              <w:rPr>
                <w:rFonts w:cs="Arial"/>
              </w:rPr>
            </w:pPr>
            <w:r w:rsidRPr="00BF42AB">
              <w:rPr>
                <w:rFonts w:cs="Arial"/>
              </w:rPr>
              <w:t>0.008</w:t>
            </w:r>
          </w:p>
        </w:tc>
        <w:tc>
          <w:tcPr>
            <w:tcW w:w="0" w:type="auto"/>
            <w:vAlign w:val="center"/>
            <w:hideMark/>
          </w:tcPr>
          <w:p w14:paraId="3B31E6A1" w14:textId="77777777" w:rsidR="00BF42AB" w:rsidRPr="00BF42AB" w:rsidRDefault="00BF42AB" w:rsidP="00BF42AB">
            <w:pPr>
              <w:pStyle w:val="15Spacing"/>
              <w:rPr>
                <w:rFonts w:cs="Arial"/>
              </w:rPr>
            </w:pPr>
            <w:r w:rsidRPr="00BF42AB">
              <w:rPr>
                <w:rFonts w:cs="Arial"/>
              </w:rPr>
              <w:t>**</w:t>
            </w:r>
          </w:p>
        </w:tc>
      </w:tr>
      <w:tr w:rsidR="00BF42AB" w:rsidRPr="00BF42AB" w14:paraId="7646F04B" w14:textId="77777777" w:rsidTr="00BF42AB">
        <w:trPr>
          <w:trHeight w:val="386"/>
          <w:tblCellSpacing w:w="15" w:type="dxa"/>
        </w:trPr>
        <w:tc>
          <w:tcPr>
            <w:tcW w:w="0" w:type="auto"/>
            <w:vAlign w:val="center"/>
            <w:hideMark/>
          </w:tcPr>
          <w:p w14:paraId="5F2FB53B" w14:textId="77777777" w:rsidR="00BF42AB" w:rsidRPr="00BF42AB" w:rsidRDefault="00BF42AB" w:rsidP="00BF42AB">
            <w:pPr>
              <w:pStyle w:val="15Spacing"/>
              <w:rPr>
                <w:rFonts w:cs="Arial"/>
              </w:rPr>
            </w:pPr>
            <w:r w:rsidRPr="00BF42AB">
              <w:rPr>
                <w:rFonts w:cs="Arial"/>
              </w:rPr>
              <w:t>King Safety</w:t>
            </w:r>
          </w:p>
        </w:tc>
        <w:tc>
          <w:tcPr>
            <w:tcW w:w="0" w:type="auto"/>
            <w:vAlign w:val="center"/>
            <w:hideMark/>
          </w:tcPr>
          <w:p w14:paraId="44487917" w14:textId="77777777" w:rsidR="00BF42AB" w:rsidRPr="00BF42AB" w:rsidRDefault="00BF42AB" w:rsidP="00BF42AB">
            <w:pPr>
              <w:pStyle w:val="15Spacing"/>
              <w:rPr>
                <w:rFonts w:cs="Arial"/>
              </w:rPr>
            </w:pPr>
            <w:r w:rsidRPr="00BF42AB">
              <w:rPr>
                <w:rFonts w:cs="Arial"/>
              </w:rPr>
              <w:t>0.440</w:t>
            </w:r>
          </w:p>
        </w:tc>
        <w:tc>
          <w:tcPr>
            <w:tcW w:w="0" w:type="auto"/>
            <w:vAlign w:val="center"/>
            <w:hideMark/>
          </w:tcPr>
          <w:p w14:paraId="2B5A4D56" w14:textId="77777777" w:rsidR="00BF42AB" w:rsidRPr="00BF42AB" w:rsidRDefault="00BF42AB" w:rsidP="00BF42AB">
            <w:pPr>
              <w:pStyle w:val="15Spacing"/>
              <w:rPr>
                <w:rFonts w:cs="Arial"/>
              </w:rPr>
            </w:pPr>
            <w:r w:rsidRPr="00BF42AB">
              <w:rPr>
                <w:rFonts w:cs="Arial"/>
              </w:rPr>
              <w:t>0.210</w:t>
            </w:r>
          </w:p>
        </w:tc>
        <w:tc>
          <w:tcPr>
            <w:tcW w:w="0" w:type="auto"/>
            <w:vAlign w:val="center"/>
            <w:hideMark/>
          </w:tcPr>
          <w:p w14:paraId="425597E3" w14:textId="77777777" w:rsidR="00BF42AB" w:rsidRPr="00BF42AB" w:rsidRDefault="00BF42AB" w:rsidP="00BF42AB">
            <w:pPr>
              <w:pStyle w:val="15Spacing"/>
              <w:rPr>
                <w:rFonts w:cs="Arial"/>
              </w:rPr>
            </w:pPr>
            <w:r w:rsidRPr="00BF42AB">
              <w:rPr>
                <w:rFonts w:cs="Arial"/>
              </w:rPr>
              <w:t>–0.230</w:t>
            </w:r>
          </w:p>
        </w:tc>
        <w:tc>
          <w:tcPr>
            <w:tcW w:w="0" w:type="auto"/>
            <w:vAlign w:val="center"/>
            <w:hideMark/>
          </w:tcPr>
          <w:p w14:paraId="68B0A96B" w14:textId="77777777" w:rsidR="00BF42AB" w:rsidRPr="00BF42AB" w:rsidRDefault="00BF42AB" w:rsidP="00BF42AB">
            <w:pPr>
              <w:pStyle w:val="15Spacing"/>
              <w:rPr>
                <w:rFonts w:cs="Arial"/>
              </w:rPr>
            </w:pPr>
            <w:r w:rsidRPr="00BF42AB">
              <w:rPr>
                <w:rFonts w:cs="Arial"/>
              </w:rPr>
              <w:t>0.012</w:t>
            </w:r>
          </w:p>
        </w:tc>
        <w:tc>
          <w:tcPr>
            <w:tcW w:w="0" w:type="auto"/>
            <w:vAlign w:val="center"/>
            <w:hideMark/>
          </w:tcPr>
          <w:p w14:paraId="5C60526C" w14:textId="77777777" w:rsidR="00BF42AB" w:rsidRPr="00BF42AB" w:rsidRDefault="00BF42AB" w:rsidP="00BF42AB">
            <w:pPr>
              <w:pStyle w:val="15Spacing"/>
              <w:rPr>
                <w:rFonts w:cs="Arial"/>
              </w:rPr>
            </w:pPr>
            <w:r w:rsidRPr="00BF42AB">
              <w:rPr>
                <w:rFonts w:cs="Arial"/>
              </w:rPr>
              <w:t>*</w:t>
            </w:r>
          </w:p>
        </w:tc>
      </w:tr>
      <w:tr w:rsidR="00BF42AB" w:rsidRPr="00BF42AB" w14:paraId="5743CB0C" w14:textId="77777777" w:rsidTr="00BF42AB">
        <w:trPr>
          <w:trHeight w:val="393"/>
          <w:tblCellSpacing w:w="15" w:type="dxa"/>
        </w:trPr>
        <w:tc>
          <w:tcPr>
            <w:tcW w:w="0" w:type="auto"/>
            <w:vAlign w:val="center"/>
            <w:hideMark/>
          </w:tcPr>
          <w:p w14:paraId="1A7D5F24" w14:textId="77777777" w:rsidR="00BF42AB" w:rsidRPr="00BF42AB" w:rsidRDefault="00BF42AB" w:rsidP="00BF42AB">
            <w:pPr>
              <w:pStyle w:val="15Spacing"/>
              <w:rPr>
                <w:rFonts w:cs="Arial"/>
              </w:rPr>
            </w:pPr>
            <w:r w:rsidRPr="00BF42AB">
              <w:rPr>
                <w:rFonts w:cs="Arial"/>
              </w:rPr>
              <w:t>En Passant</w:t>
            </w:r>
          </w:p>
        </w:tc>
        <w:tc>
          <w:tcPr>
            <w:tcW w:w="0" w:type="auto"/>
            <w:vAlign w:val="center"/>
            <w:hideMark/>
          </w:tcPr>
          <w:p w14:paraId="56B79F26" w14:textId="77777777" w:rsidR="00BF42AB" w:rsidRPr="00BF42AB" w:rsidRDefault="00BF42AB" w:rsidP="00BF42AB">
            <w:pPr>
              <w:pStyle w:val="15Spacing"/>
              <w:rPr>
                <w:rFonts w:cs="Arial"/>
              </w:rPr>
            </w:pPr>
            <w:r w:rsidRPr="00BF42AB">
              <w:rPr>
                <w:rFonts w:cs="Arial"/>
              </w:rPr>
              <w:t>0.400</w:t>
            </w:r>
          </w:p>
        </w:tc>
        <w:tc>
          <w:tcPr>
            <w:tcW w:w="0" w:type="auto"/>
            <w:vAlign w:val="center"/>
            <w:hideMark/>
          </w:tcPr>
          <w:p w14:paraId="5D61620C" w14:textId="77777777" w:rsidR="00BF42AB" w:rsidRPr="00BF42AB" w:rsidRDefault="00BF42AB" w:rsidP="00BF42AB">
            <w:pPr>
              <w:pStyle w:val="15Spacing"/>
              <w:rPr>
                <w:rFonts w:cs="Arial"/>
              </w:rPr>
            </w:pPr>
            <w:r w:rsidRPr="00BF42AB">
              <w:rPr>
                <w:rFonts w:cs="Arial"/>
              </w:rPr>
              <w:t>0.160</w:t>
            </w:r>
          </w:p>
        </w:tc>
        <w:tc>
          <w:tcPr>
            <w:tcW w:w="0" w:type="auto"/>
            <w:vAlign w:val="center"/>
            <w:hideMark/>
          </w:tcPr>
          <w:p w14:paraId="7BFB601D" w14:textId="77777777" w:rsidR="00BF42AB" w:rsidRPr="00BF42AB" w:rsidRDefault="00BF42AB" w:rsidP="00BF42AB">
            <w:pPr>
              <w:pStyle w:val="15Spacing"/>
              <w:rPr>
                <w:rFonts w:cs="Arial"/>
              </w:rPr>
            </w:pPr>
            <w:r w:rsidRPr="00BF42AB">
              <w:rPr>
                <w:rFonts w:cs="Arial"/>
              </w:rPr>
              <w:t>–0.240</w:t>
            </w:r>
          </w:p>
        </w:tc>
        <w:tc>
          <w:tcPr>
            <w:tcW w:w="0" w:type="auto"/>
            <w:vAlign w:val="center"/>
            <w:hideMark/>
          </w:tcPr>
          <w:p w14:paraId="75A33F1A" w14:textId="77777777" w:rsidR="00BF42AB" w:rsidRPr="00BF42AB" w:rsidRDefault="00BF42AB" w:rsidP="00BF42AB">
            <w:pPr>
              <w:pStyle w:val="15Spacing"/>
              <w:rPr>
                <w:rFonts w:cs="Arial"/>
              </w:rPr>
            </w:pPr>
            <w:r w:rsidRPr="00BF42AB">
              <w:rPr>
                <w:rFonts w:cs="Arial"/>
              </w:rPr>
              <w:t>0.045</w:t>
            </w:r>
          </w:p>
        </w:tc>
        <w:tc>
          <w:tcPr>
            <w:tcW w:w="0" w:type="auto"/>
            <w:vAlign w:val="center"/>
            <w:hideMark/>
          </w:tcPr>
          <w:p w14:paraId="12B8D158" w14:textId="77777777" w:rsidR="00BF42AB" w:rsidRPr="00BF42AB" w:rsidRDefault="00BF42AB" w:rsidP="00BF42AB">
            <w:pPr>
              <w:pStyle w:val="15Spacing"/>
              <w:rPr>
                <w:rFonts w:cs="Arial"/>
              </w:rPr>
            </w:pPr>
            <w:r w:rsidRPr="00BF42AB">
              <w:rPr>
                <w:rFonts w:cs="Arial"/>
              </w:rPr>
              <w:t>*</w:t>
            </w:r>
          </w:p>
        </w:tc>
      </w:tr>
      <w:tr w:rsidR="00BF42AB" w:rsidRPr="00BF42AB" w14:paraId="4E6AD24B" w14:textId="77777777" w:rsidTr="00BF42AB">
        <w:trPr>
          <w:trHeight w:val="393"/>
          <w:tblCellSpacing w:w="15" w:type="dxa"/>
        </w:trPr>
        <w:tc>
          <w:tcPr>
            <w:tcW w:w="0" w:type="auto"/>
            <w:vAlign w:val="center"/>
            <w:hideMark/>
          </w:tcPr>
          <w:p w14:paraId="5ED18065" w14:textId="77777777" w:rsidR="00BF42AB" w:rsidRPr="00BF42AB" w:rsidRDefault="00BF42AB" w:rsidP="00BF42AB">
            <w:pPr>
              <w:pStyle w:val="15Spacing"/>
              <w:rPr>
                <w:rFonts w:cs="Arial"/>
              </w:rPr>
            </w:pPr>
            <w:r w:rsidRPr="00BF42AB">
              <w:rPr>
                <w:rFonts w:cs="Arial"/>
              </w:rPr>
              <w:t>Material Advantage</w:t>
            </w:r>
          </w:p>
        </w:tc>
        <w:tc>
          <w:tcPr>
            <w:tcW w:w="0" w:type="auto"/>
            <w:vAlign w:val="center"/>
            <w:hideMark/>
          </w:tcPr>
          <w:p w14:paraId="26379841" w14:textId="77777777" w:rsidR="00BF42AB" w:rsidRPr="00BF42AB" w:rsidRDefault="00BF42AB" w:rsidP="00BF42AB">
            <w:pPr>
              <w:pStyle w:val="15Spacing"/>
              <w:rPr>
                <w:rFonts w:cs="Arial"/>
              </w:rPr>
            </w:pPr>
            <w:r w:rsidRPr="00BF42AB">
              <w:rPr>
                <w:rFonts w:cs="Arial"/>
              </w:rPr>
              <w:t>0.450</w:t>
            </w:r>
          </w:p>
        </w:tc>
        <w:tc>
          <w:tcPr>
            <w:tcW w:w="0" w:type="auto"/>
            <w:vAlign w:val="center"/>
            <w:hideMark/>
          </w:tcPr>
          <w:p w14:paraId="3DD8CF3A" w14:textId="77777777" w:rsidR="00BF42AB" w:rsidRPr="00BF42AB" w:rsidRDefault="00BF42AB" w:rsidP="00BF42AB">
            <w:pPr>
              <w:pStyle w:val="15Spacing"/>
              <w:rPr>
                <w:rFonts w:cs="Arial"/>
              </w:rPr>
            </w:pPr>
            <w:r w:rsidRPr="00BF42AB">
              <w:rPr>
                <w:rFonts w:cs="Arial"/>
              </w:rPr>
              <w:t>0.190</w:t>
            </w:r>
          </w:p>
        </w:tc>
        <w:tc>
          <w:tcPr>
            <w:tcW w:w="0" w:type="auto"/>
            <w:vAlign w:val="center"/>
            <w:hideMark/>
          </w:tcPr>
          <w:p w14:paraId="4192C733" w14:textId="77777777" w:rsidR="00BF42AB" w:rsidRPr="00BF42AB" w:rsidRDefault="00BF42AB" w:rsidP="00BF42AB">
            <w:pPr>
              <w:pStyle w:val="15Spacing"/>
              <w:rPr>
                <w:rFonts w:cs="Arial"/>
              </w:rPr>
            </w:pPr>
            <w:r w:rsidRPr="00BF42AB">
              <w:rPr>
                <w:rFonts w:cs="Arial"/>
              </w:rPr>
              <w:t>–0.260</w:t>
            </w:r>
          </w:p>
        </w:tc>
        <w:tc>
          <w:tcPr>
            <w:tcW w:w="0" w:type="auto"/>
            <w:vAlign w:val="center"/>
            <w:hideMark/>
          </w:tcPr>
          <w:p w14:paraId="36F0D548" w14:textId="77777777" w:rsidR="00BF42AB" w:rsidRPr="00BF42AB" w:rsidRDefault="00BF42AB" w:rsidP="00BF42AB">
            <w:pPr>
              <w:pStyle w:val="15Spacing"/>
              <w:rPr>
                <w:rFonts w:cs="Arial"/>
              </w:rPr>
            </w:pPr>
            <w:r w:rsidRPr="00BF42AB">
              <w:rPr>
                <w:rFonts w:cs="Arial"/>
              </w:rPr>
              <w:t>0.003</w:t>
            </w:r>
          </w:p>
        </w:tc>
        <w:tc>
          <w:tcPr>
            <w:tcW w:w="0" w:type="auto"/>
            <w:vAlign w:val="center"/>
            <w:hideMark/>
          </w:tcPr>
          <w:p w14:paraId="5032F842" w14:textId="77777777" w:rsidR="00BF42AB" w:rsidRPr="00BF42AB" w:rsidRDefault="00BF42AB" w:rsidP="00BF42AB">
            <w:pPr>
              <w:pStyle w:val="15Spacing"/>
              <w:rPr>
                <w:rFonts w:cs="Arial"/>
              </w:rPr>
            </w:pPr>
            <w:r w:rsidRPr="00BF42AB">
              <w:rPr>
                <w:rFonts w:cs="Arial"/>
              </w:rPr>
              <w:t>**</w:t>
            </w:r>
          </w:p>
        </w:tc>
      </w:tr>
      <w:tr w:rsidR="00BF42AB" w:rsidRPr="00BF42AB" w14:paraId="679025E7" w14:textId="77777777" w:rsidTr="00BF42AB">
        <w:trPr>
          <w:trHeight w:val="393"/>
          <w:tblCellSpacing w:w="15" w:type="dxa"/>
        </w:trPr>
        <w:tc>
          <w:tcPr>
            <w:tcW w:w="0" w:type="auto"/>
            <w:vAlign w:val="center"/>
            <w:hideMark/>
          </w:tcPr>
          <w:p w14:paraId="73126AAC" w14:textId="77777777" w:rsidR="00BF42AB" w:rsidRPr="00BF42AB" w:rsidRDefault="00BF42AB" w:rsidP="00BF42AB">
            <w:pPr>
              <w:pStyle w:val="15Spacing"/>
              <w:rPr>
                <w:rFonts w:cs="Arial"/>
              </w:rPr>
            </w:pPr>
            <w:r w:rsidRPr="00BF42AB">
              <w:rPr>
                <w:rFonts w:cs="Arial"/>
              </w:rPr>
              <w:t>White to Move</w:t>
            </w:r>
          </w:p>
        </w:tc>
        <w:tc>
          <w:tcPr>
            <w:tcW w:w="0" w:type="auto"/>
            <w:vAlign w:val="center"/>
            <w:hideMark/>
          </w:tcPr>
          <w:p w14:paraId="24934A1D" w14:textId="77777777" w:rsidR="00BF42AB" w:rsidRPr="00BF42AB" w:rsidRDefault="00BF42AB" w:rsidP="00BF42AB">
            <w:pPr>
              <w:pStyle w:val="15Spacing"/>
              <w:rPr>
                <w:rFonts w:cs="Arial"/>
              </w:rPr>
            </w:pPr>
            <w:r w:rsidRPr="00BF42AB">
              <w:rPr>
                <w:rFonts w:cs="Arial"/>
              </w:rPr>
              <w:t>0.500</w:t>
            </w:r>
          </w:p>
        </w:tc>
        <w:tc>
          <w:tcPr>
            <w:tcW w:w="0" w:type="auto"/>
            <w:vAlign w:val="center"/>
            <w:hideMark/>
          </w:tcPr>
          <w:p w14:paraId="418EF74D" w14:textId="77777777" w:rsidR="00BF42AB" w:rsidRPr="00BF42AB" w:rsidRDefault="00BF42AB" w:rsidP="00BF42AB">
            <w:pPr>
              <w:pStyle w:val="15Spacing"/>
              <w:rPr>
                <w:rFonts w:cs="Arial"/>
              </w:rPr>
            </w:pPr>
            <w:r w:rsidRPr="00BF42AB">
              <w:rPr>
                <w:rFonts w:cs="Arial"/>
              </w:rPr>
              <w:t>0.190</w:t>
            </w:r>
          </w:p>
        </w:tc>
        <w:tc>
          <w:tcPr>
            <w:tcW w:w="0" w:type="auto"/>
            <w:vAlign w:val="center"/>
            <w:hideMark/>
          </w:tcPr>
          <w:p w14:paraId="24B22ABA" w14:textId="77777777" w:rsidR="00BF42AB" w:rsidRPr="00BF42AB" w:rsidRDefault="00BF42AB" w:rsidP="00BF42AB">
            <w:pPr>
              <w:pStyle w:val="15Spacing"/>
              <w:rPr>
                <w:rFonts w:cs="Arial"/>
              </w:rPr>
            </w:pPr>
            <w:r w:rsidRPr="00BF42AB">
              <w:rPr>
                <w:rFonts w:cs="Arial"/>
              </w:rPr>
              <w:t>–0.310</w:t>
            </w:r>
          </w:p>
        </w:tc>
        <w:tc>
          <w:tcPr>
            <w:tcW w:w="0" w:type="auto"/>
            <w:vAlign w:val="center"/>
            <w:hideMark/>
          </w:tcPr>
          <w:p w14:paraId="621DEEAB" w14:textId="77777777" w:rsidR="00BF42AB" w:rsidRPr="00BF42AB" w:rsidRDefault="00BF42AB" w:rsidP="00BF42AB">
            <w:pPr>
              <w:pStyle w:val="15Spacing"/>
              <w:rPr>
                <w:rFonts w:cs="Arial"/>
              </w:rPr>
            </w:pPr>
            <w:r w:rsidRPr="00BF42AB">
              <w:rPr>
                <w:rFonts w:cs="Arial"/>
              </w:rPr>
              <w:t>0.001</w:t>
            </w:r>
          </w:p>
        </w:tc>
        <w:tc>
          <w:tcPr>
            <w:tcW w:w="0" w:type="auto"/>
            <w:vAlign w:val="center"/>
            <w:hideMark/>
          </w:tcPr>
          <w:p w14:paraId="315A12CE" w14:textId="77777777" w:rsidR="00BF42AB" w:rsidRPr="00BF42AB" w:rsidRDefault="00BF42AB" w:rsidP="00BF42AB">
            <w:pPr>
              <w:pStyle w:val="15Spacing"/>
              <w:rPr>
                <w:rFonts w:cs="Arial"/>
              </w:rPr>
            </w:pPr>
            <w:r w:rsidRPr="00BF42AB">
              <w:rPr>
                <w:rFonts w:cs="Arial"/>
              </w:rPr>
              <w:t>**</w:t>
            </w:r>
          </w:p>
        </w:tc>
      </w:tr>
    </w:tbl>
    <w:p w14:paraId="60CFAD0E" w14:textId="77777777" w:rsidR="00BF42AB" w:rsidRPr="002750DB" w:rsidRDefault="00BF42AB" w:rsidP="002750DB">
      <w:pPr>
        <w:pStyle w:val="15Spacing"/>
        <w:rPr>
          <w:rFonts w:cs="Arial"/>
        </w:rPr>
      </w:pPr>
    </w:p>
    <w:p w14:paraId="1E1DB197" w14:textId="04F5818F" w:rsidR="002750DB" w:rsidRDefault="00BF42AB" w:rsidP="00BF42AB">
      <w:pPr>
        <w:pStyle w:val="Caption"/>
        <w:rPr>
          <w:rFonts w:cs="Arial"/>
        </w:rPr>
      </w:pPr>
      <w:bookmarkStart w:id="94" w:name="_Toc208148607"/>
      <w:r>
        <w:t xml:space="preserve">Table </w:t>
      </w:r>
      <w:fldSimple w:instr=" SEQ Table \* ARABIC ">
        <w:r>
          <w:rPr>
            <w:noProof/>
          </w:rPr>
          <w:t>8</w:t>
        </w:r>
      </w:fldSimple>
      <w:r>
        <w:t>:</w:t>
      </w:r>
      <w:r w:rsidRPr="00EF2C27">
        <w:t>Statistical Significance of TCAV Scores (12-plane vs 19-plane models)</w:t>
      </w:r>
      <w:bookmarkEnd w:id="94"/>
    </w:p>
    <w:p w14:paraId="6B01CE11" w14:textId="69AD7B18" w:rsidR="00277B88" w:rsidRDefault="00BF42AB" w:rsidP="002750DB">
      <w:pPr>
        <w:pStyle w:val="15Spacing"/>
        <w:rPr>
          <w:rFonts w:cs="Arial"/>
        </w:rPr>
      </w:pPr>
      <w:r w:rsidRPr="00BF42AB">
        <w:rPr>
          <w:rFonts w:cs="Arial"/>
        </w:rPr>
        <w:t xml:space="preserve">TCAV analysis </w:t>
      </w:r>
      <w:r>
        <w:rPr>
          <w:rFonts w:cs="Arial"/>
        </w:rPr>
        <w:t xml:space="preserve">(Table 8) </w:t>
      </w:r>
      <w:r w:rsidRPr="00BF42AB">
        <w:rPr>
          <w:rFonts w:cs="Arial"/>
        </w:rPr>
        <w:t>revealed significant differences in concept sensitivity between 12-plane and 19-plane encodings. For example, endgame was far more strongly represented in 19-plane models (Δ=+0.78, p&lt;0.001), while material advantage and move-order concepts such as white-to-move were stronger in 12-plane models (p&lt;0.01). This confirms that the observed accuracy gains for 19-plane encodings are linked to their superior ability to capture rule-context concepts</w:t>
      </w:r>
      <w:r>
        <w:rPr>
          <w:rFonts w:cs="Arial"/>
        </w:rPr>
        <w:t>.</w:t>
      </w:r>
    </w:p>
    <w:p w14:paraId="46A2FC19" w14:textId="77777777" w:rsidR="00277B88" w:rsidRPr="002750DB" w:rsidRDefault="00277B88" w:rsidP="002750DB">
      <w:pPr>
        <w:pStyle w:val="15Spacing"/>
        <w:rPr>
          <w:rFonts w:cs="Arial"/>
        </w:rPr>
      </w:pPr>
    </w:p>
    <w:p w14:paraId="4E6C10FC" w14:textId="077B320D" w:rsidR="009E3BEB" w:rsidRPr="009E3BEB" w:rsidRDefault="009E3BEB" w:rsidP="009E3BEB">
      <w:pPr>
        <w:pStyle w:val="Heading2"/>
      </w:pPr>
      <w:bookmarkStart w:id="95" w:name="_Toc208141167"/>
      <w:r>
        <w:t>Interpretability Results and Analysis</w:t>
      </w:r>
      <w:bookmarkEnd w:id="95"/>
    </w:p>
    <w:p w14:paraId="379E4432" w14:textId="47F2F349" w:rsidR="002750DB" w:rsidRPr="002750DB" w:rsidRDefault="002750DB" w:rsidP="002750DB">
      <w:pPr>
        <w:pStyle w:val="15Spacing"/>
        <w:rPr>
          <w:rFonts w:cs="Arial"/>
          <w:b/>
          <w:bCs/>
        </w:rPr>
      </w:pPr>
    </w:p>
    <w:p w14:paraId="4DAB1179" w14:textId="0B8F2033" w:rsidR="002750DB" w:rsidRPr="002750DB" w:rsidRDefault="002750DB" w:rsidP="002750DB">
      <w:pPr>
        <w:pStyle w:val="15Spacing"/>
        <w:rPr>
          <w:rFonts w:cs="Arial"/>
          <w:b/>
          <w:bCs/>
        </w:rPr>
      </w:pPr>
      <w:r>
        <w:rPr>
          <w:rFonts w:cs="Arial"/>
          <w:b/>
          <w:bCs/>
        </w:rPr>
        <w:t>5</w:t>
      </w:r>
      <w:r w:rsidRPr="002750DB">
        <w:rPr>
          <w:rFonts w:cs="Arial"/>
          <w:b/>
          <w:bCs/>
        </w:rPr>
        <w:t>.2.1 Gradient-Based Attribution Findings</w:t>
      </w:r>
    </w:p>
    <w:p w14:paraId="36CA2A98" w14:textId="77777777" w:rsidR="002750DB" w:rsidRDefault="002750DB" w:rsidP="002750DB">
      <w:pPr>
        <w:pStyle w:val="15Spacing"/>
        <w:rPr>
          <w:rFonts w:cs="Arial"/>
        </w:rPr>
      </w:pPr>
      <w:r w:rsidRPr="002750DB">
        <w:rPr>
          <w:rFonts w:cs="Arial"/>
        </w:rPr>
        <w:t>Saliency map analysis reveals distinct spatial attention patterns across architectures when predicting identical positions.</w:t>
      </w:r>
    </w:p>
    <w:p w14:paraId="15BD41D0" w14:textId="77777777" w:rsidR="002750DB" w:rsidRDefault="002750DB" w:rsidP="002750DB">
      <w:pPr>
        <w:pStyle w:val="15Spacing"/>
        <w:rPr>
          <w:rFonts w:cs="Arial"/>
        </w:rPr>
      </w:pPr>
    </w:p>
    <w:p w14:paraId="2A2CDEF0" w14:textId="414222F8" w:rsidR="006A2100" w:rsidRPr="002750DB" w:rsidRDefault="006A2100" w:rsidP="002750DB">
      <w:pPr>
        <w:pStyle w:val="15Spacing"/>
        <w:rPr>
          <w:rFonts w:cs="Arial"/>
        </w:rPr>
      </w:pPr>
      <w:r>
        <w:rPr>
          <w:rFonts w:cs="Arial"/>
          <w:noProof/>
        </w:rPr>
        <w:drawing>
          <wp:inline distT="0" distB="0" distL="0" distR="0" wp14:anchorId="21445505" wp14:editId="4CD46F2A">
            <wp:extent cx="6120130" cy="2252345"/>
            <wp:effectExtent l="0" t="0" r="0" b="0"/>
            <wp:docPr id="344740783" name="Picture 13" descr="Saliency maps for 3 models Resnet50 12 plane, 19 plane and Desnet from left to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40783" name="Picture 13" descr="Saliency maps for 3 models Resnet50 12 plane, 19 plane and Desnet from left to right"/>
                    <pic:cNvPicPr/>
                  </pic:nvPicPr>
                  <pic:blipFill rotWithShape="1">
                    <a:blip r:embed="rId34" cstate="print">
                      <a:extLst>
                        <a:ext uri="{28A0092B-C50C-407E-A947-70E740481C1C}">
                          <a14:useLocalDpi xmlns:a14="http://schemas.microsoft.com/office/drawing/2010/main" val="0"/>
                        </a:ext>
                      </a:extLst>
                    </a:blip>
                    <a:srcRect t="2616"/>
                    <a:stretch>
                      <a:fillRect/>
                    </a:stretch>
                  </pic:blipFill>
                  <pic:spPr bwMode="auto">
                    <a:xfrm>
                      <a:off x="0" y="0"/>
                      <a:ext cx="6120130" cy="2252345"/>
                    </a:xfrm>
                    <a:prstGeom prst="rect">
                      <a:avLst/>
                    </a:prstGeom>
                    <a:ln>
                      <a:noFill/>
                    </a:ln>
                    <a:extLst>
                      <a:ext uri="{53640926-AAD7-44D8-BBD7-CCE9431645EC}">
                        <a14:shadowObscured xmlns:a14="http://schemas.microsoft.com/office/drawing/2010/main"/>
                      </a:ext>
                    </a:extLst>
                  </pic:spPr>
                </pic:pic>
              </a:graphicData>
            </a:graphic>
          </wp:inline>
        </w:drawing>
      </w:r>
    </w:p>
    <w:p w14:paraId="186B09A4" w14:textId="18C25898" w:rsidR="002750DB" w:rsidRDefault="00A806BA" w:rsidP="00A806BA">
      <w:pPr>
        <w:pStyle w:val="Caption"/>
        <w:rPr>
          <w:b w:val="0"/>
          <w:bCs w:val="0"/>
          <w:i/>
          <w:iCs/>
        </w:rPr>
      </w:pPr>
      <w:bookmarkStart w:id="96" w:name="_Toc208130746"/>
      <w:r w:rsidRPr="00A806BA">
        <w:rPr>
          <w:i/>
          <w:iCs/>
        </w:rPr>
        <w:t xml:space="preserve">Figure </w:t>
      </w:r>
      <w:r w:rsidRPr="00A806BA">
        <w:rPr>
          <w:i/>
          <w:iCs/>
        </w:rPr>
        <w:fldChar w:fldCharType="begin"/>
      </w:r>
      <w:r w:rsidRPr="00A806BA">
        <w:rPr>
          <w:i/>
          <w:iCs/>
        </w:rPr>
        <w:instrText xml:space="preserve"> SEQ Figure \* ARABIC </w:instrText>
      </w:r>
      <w:r w:rsidRPr="00A806BA">
        <w:rPr>
          <w:i/>
          <w:iCs/>
        </w:rPr>
        <w:fldChar w:fldCharType="separate"/>
      </w:r>
      <w:r w:rsidR="009D4A33">
        <w:rPr>
          <w:i/>
          <w:iCs/>
          <w:noProof/>
        </w:rPr>
        <w:t>16</w:t>
      </w:r>
      <w:r w:rsidRPr="00A806BA">
        <w:rPr>
          <w:i/>
          <w:iCs/>
        </w:rPr>
        <w:fldChar w:fldCharType="end"/>
      </w:r>
      <w:r w:rsidRPr="00A806BA">
        <w:rPr>
          <w:i/>
          <w:iCs/>
        </w:rPr>
        <w:t xml:space="preserve">: </w:t>
      </w:r>
      <w:r w:rsidRPr="00A806BA">
        <w:rPr>
          <w:b w:val="0"/>
          <w:bCs w:val="0"/>
          <w:i/>
          <w:iCs/>
        </w:rPr>
        <w:t>Side-by-side chess board visualizations showing saliency heatmaps overlaid on the same position for ResNet50-19p, DenseNet121-12p, and VGG16-19p, with prediction confidence scores</w:t>
      </w:r>
      <w:bookmarkEnd w:id="96"/>
    </w:p>
    <w:p w14:paraId="547A87F8" w14:textId="77777777" w:rsidR="00A806BA" w:rsidRPr="00A806BA" w:rsidRDefault="00A806BA" w:rsidP="00A806BA"/>
    <w:p w14:paraId="07E9074A" w14:textId="09B2C8A0" w:rsidR="008B1ACC" w:rsidRDefault="00177A62" w:rsidP="002750DB">
      <w:pPr>
        <w:pStyle w:val="15Spacing"/>
        <w:rPr>
          <w:rFonts w:cs="Arial"/>
        </w:rPr>
      </w:pPr>
      <w:r w:rsidRPr="00177A62">
        <w:rPr>
          <w:rFonts w:cs="Arial"/>
        </w:rPr>
        <w:lastRenderedPageBreak/>
        <w:t>Integrated Gradients provided more stable and consistent attributions than raw saliency, as illustrated in Figure 17</w:t>
      </w:r>
      <w:r>
        <w:rPr>
          <w:rFonts w:cs="Arial"/>
        </w:rPr>
        <w:t xml:space="preserve"> and Figure 18</w:t>
      </w:r>
      <w:r w:rsidRPr="00177A62">
        <w:rPr>
          <w:rFonts w:cs="Arial"/>
        </w:rPr>
        <w:t>, where the heatmaps appear smoother and less noisy across comparable positions. This qualitative stability supports their use for spatial explanations</w:t>
      </w:r>
      <w:r>
        <w:rPr>
          <w:rFonts w:cs="Arial"/>
        </w:rPr>
        <w:t>.</w:t>
      </w:r>
    </w:p>
    <w:p w14:paraId="66717A21" w14:textId="77777777" w:rsidR="00177A62" w:rsidRDefault="00177A62" w:rsidP="002750DB">
      <w:pPr>
        <w:pStyle w:val="15Spacing"/>
        <w:rPr>
          <w:rFonts w:cs="Arial"/>
        </w:rPr>
      </w:pPr>
    </w:p>
    <w:p w14:paraId="59BB8634" w14:textId="652A1F13" w:rsidR="00503CA2" w:rsidRDefault="00503CA2" w:rsidP="002750DB">
      <w:pPr>
        <w:pStyle w:val="15Spacing"/>
        <w:rPr>
          <w:rFonts w:cs="Arial"/>
        </w:rPr>
      </w:pPr>
      <w:r>
        <w:rPr>
          <w:rFonts w:cs="Arial"/>
          <w:noProof/>
        </w:rPr>
        <w:drawing>
          <wp:inline distT="0" distB="0" distL="0" distR="0" wp14:anchorId="1BF70182" wp14:editId="7919A683">
            <wp:extent cx="6120130" cy="2240280"/>
            <wp:effectExtent l="0" t="0" r="0" b="7620"/>
            <wp:docPr id="1234884361" name="Picture 3" descr="A screenshot of a game. Showing the heatmaps of most important squares On the lef is Resnet50 with 12planes  4 prominent squares highlighted. Middle is Resnet50 with 19 plane. Desnet121 12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84361" name="Picture 3" descr="A screenshot of a game. Showing the heatmaps of most important squares On the lef is Resnet50 with 12planes  4 prominent squares highlighted. Middle is Resnet50 with 19 plane. Desnet121 12 plan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240280"/>
                    </a:xfrm>
                    <a:prstGeom prst="rect">
                      <a:avLst/>
                    </a:prstGeom>
                  </pic:spPr>
                </pic:pic>
              </a:graphicData>
            </a:graphic>
          </wp:inline>
        </w:drawing>
      </w:r>
    </w:p>
    <w:p w14:paraId="396ABCF4" w14:textId="69D56A8F" w:rsidR="008B1ACC" w:rsidRPr="00AA4645" w:rsidRDefault="00AA4645" w:rsidP="00AA4645">
      <w:pPr>
        <w:pStyle w:val="Caption"/>
        <w:rPr>
          <w:rFonts w:cs="Arial"/>
          <w:i/>
          <w:iCs/>
        </w:rPr>
      </w:pPr>
      <w:bookmarkStart w:id="97" w:name="_Toc208130747"/>
      <w:r w:rsidRPr="00AA4645">
        <w:rPr>
          <w:i/>
          <w:iCs/>
        </w:rPr>
        <w:t xml:space="preserve">Figure </w:t>
      </w:r>
      <w:r w:rsidRPr="00AA4645">
        <w:rPr>
          <w:i/>
          <w:iCs/>
        </w:rPr>
        <w:fldChar w:fldCharType="begin"/>
      </w:r>
      <w:r w:rsidRPr="00AA4645">
        <w:rPr>
          <w:i/>
          <w:iCs/>
        </w:rPr>
        <w:instrText xml:space="preserve"> SEQ Figure \* ARABIC </w:instrText>
      </w:r>
      <w:r w:rsidRPr="00AA4645">
        <w:rPr>
          <w:i/>
          <w:iCs/>
        </w:rPr>
        <w:fldChar w:fldCharType="separate"/>
      </w:r>
      <w:r w:rsidR="009D4A33">
        <w:rPr>
          <w:i/>
          <w:iCs/>
          <w:noProof/>
        </w:rPr>
        <w:t>17</w:t>
      </w:r>
      <w:r w:rsidRPr="00AA4645">
        <w:rPr>
          <w:i/>
          <w:iCs/>
        </w:rPr>
        <w:fldChar w:fldCharType="end"/>
      </w:r>
      <w:r w:rsidRPr="00AA4645">
        <w:rPr>
          <w:i/>
          <w:iCs/>
        </w:rPr>
        <w:t xml:space="preserve">: </w:t>
      </w:r>
      <w:r w:rsidR="00BF42AB" w:rsidRPr="00AA4645">
        <w:rPr>
          <w:b w:val="0"/>
          <w:bCs w:val="0"/>
          <w:i/>
          <w:iCs/>
        </w:rPr>
        <w:t>Integrated</w:t>
      </w:r>
      <w:r w:rsidRPr="00AA4645">
        <w:rPr>
          <w:b w:val="0"/>
          <w:bCs w:val="0"/>
          <w:i/>
          <w:iCs/>
        </w:rPr>
        <w:t xml:space="preserve"> Gradients</w:t>
      </w:r>
      <w:bookmarkEnd w:id="97"/>
    </w:p>
    <w:p w14:paraId="25C57C38" w14:textId="77777777" w:rsidR="00503CA2" w:rsidRDefault="00503CA2" w:rsidP="002750DB">
      <w:pPr>
        <w:pStyle w:val="15Spacing"/>
        <w:rPr>
          <w:rFonts w:cs="Arial"/>
        </w:rPr>
      </w:pPr>
    </w:p>
    <w:p w14:paraId="11186492" w14:textId="77777777" w:rsidR="00503CA2" w:rsidRDefault="00503CA2" w:rsidP="002750DB">
      <w:pPr>
        <w:pStyle w:val="15Spacing"/>
        <w:rPr>
          <w:rFonts w:cs="Arial"/>
        </w:rPr>
      </w:pPr>
    </w:p>
    <w:p w14:paraId="3EDD0BBD" w14:textId="219D4D65" w:rsidR="001925C1" w:rsidRPr="002750DB" w:rsidRDefault="00503CA2" w:rsidP="002750DB">
      <w:pPr>
        <w:pStyle w:val="15Spacing"/>
        <w:rPr>
          <w:rFonts w:cs="Arial"/>
        </w:rPr>
      </w:pPr>
      <w:r>
        <w:rPr>
          <w:rFonts w:cs="Arial"/>
          <w:noProof/>
        </w:rPr>
        <w:drawing>
          <wp:inline distT="0" distB="0" distL="0" distR="0" wp14:anchorId="2AAEEC8A" wp14:editId="156259BF">
            <wp:extent cx="6120130" cy="3147060"/>
            <wp:effectExtent l="0" t="0" r="0" b="0"/>
            <wp:docPr id="14677149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14967" name="Picture 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20130" cy="3147060"/>
                    </a:xfrm>
                    <a:prstGeom prst="rect">
                      <a:avLst/>
                    </a:prstGeom>
                  </pic:spPr>
                </pic:pic>
              </a:graphicData>
            </a:graphic>
          </wp:inline>
        </w:drawing>
      </w:r>
    </w:p>
    <w:p w14:paraId="6C032207" w14:textId="2C95E026" w:rsidR="002750DB" w:rsidRPr="009D4A33" w:rsidRDefault="009D4A33" w:rsidP="009D4A33">
      <w:pPr>
        <w:pStyle w:val="Caption"/>
        <w:rPr>
          <w:rFonts w:cs="Arial"/>
          <w:b w:val="0"/>
          <w:bCs w:val="0"/>
          <w:i/>
          <w:iCs/>
        </w:rPr>
      </w:pPr>
      <w:bookmarkStart w:id="98" w:name="_Toc208130748"/>
      <w:r w:rsidRPr="009D4A33">
        <w:rPr>
          <w:i/>
          <w:iCs/>
        </w:rPr>
        <w:t xml:space="preserve">Figure </w:t>
      </w:r>
      <w:r w:rsidRPr="009D4A33">
        <w:rPr>
          <w:i/>
          <w:iCs/>
        </w:rPr>
        <w:fldChar w:fldCharType="begin"/>
      </w:r>
      <w:r w:rsidRPr="009D4A33">
        <w:rPr>
          <w:i/>
          <w:iCs/>
        </w:rPr>
        <w:instrText xml:space="preserve"> SEQ Figure \* ARABIC </w:instrText>
      </w:r>
      <w:r w:rsidRPr="009D4A33">
        <w:rPr>
          <w:i/>
          <w:iCs/>
        </w:rPr>
        <w:fldChar w:fldCharType="separate"/>
      </w:r>
      <w:r w:rsidRPr="009D4A33">
        <w:rPr>
          <w:i/>
          <w:iCs/>
          <w:noProof/>
        </w:rPr>
        <w:t>18</w:t>
      </w:r>
      <w:r w:rsidRPr="009D4A33">
        <w:rPr>
          <w:i/>
          <w:iCs/>
        </w:rPr>
        <w:fldChar w:fldCharType="end"/>
      </w:r>
      <w:r w:rsidRPr="009D4A33">
        <w:rPr>
          <w:i/>
          <w:iCs/>
        </w:rPr>
        <w:t>:</w:t>
      </w:r>
      <w:r w:rsidRPr="009D4A33">
        <w:rPr>
          <w:b w:val="0"/>
          <w:bCs w:val="0"/>
          <w:i/>
          <w:iCs/>
        </w:rPr>
        <w:t>Saliency Maps vs Integrated Gradients Comparison</w:t>
      </w:r>
      <w:bookmarkEnd w:id="98"/>
    </w:p>
    <w:p w14:paraId="72BF8BEB" w14:textId="77777777" w:rsidR="004173DB" w:rsidRDefault="004173DB" w:rsidP="002750DB">
      <w:pPr>
        <w:pStyle w:val="15Spacing"/>
        <w:rPr>
          <w:rFonts w:cs="Arial"/>
          <w:b/>
          <w:bCs/>
        </w:rPr>
      </w:pPr>
    </w:p>
    <w:p w14:paraId="7DC8EBA6" w14:textId="5D5DA155" w:rsidR="002750DB" w:rsidRPr="002750DB" w:rsidRDefault="002750DB" w:rsidP="002750DB">
      <w:pPr>
        <w:pStyle w:val="15Spacing"/>
        <w:rPr>
          <w:rFonts w:cs="Arial"/>
          <w:b/>
          <w:bCs/>
        </w:rPr>
      </w:pPr>
      <w:r w:rsidRPr="002750DB">
        <w:rPr>
          <w:rFonts w:cs="Arial"/>
          <w:b/>
          <w:bCs/>
        </w:rPr>
        <w:t>4.2.2 SHAP Feature Importance Analysis</w:t>
      </w:r>
    </w:p>
    <w:p w14:paraId="7756F937" w14:textId="26E9E25C" w:rsidR="000C7BEE" w:rsidRPr="001925C1" w:rsidRDefault="002750DB" w:rsidP="001925C1">
      <w:pPr>
        <w:pStyle w:val="15Spacing"/>
        <w:rPr>
          <w:rFonts w:cs="Arial"/>
        </w:rPr>
      </w:pPr>
      <w:r w:rsidRPr="001925C1">
        <w:rPr>
          <w:rFonts w:cs="Arial"/>
        </w:rPr>
        <w:t>SHAP analysis of surrogate models reveals profound architectural differences in chess concept prioritization.</w:t>
      </w:r>
    </w:p>
    <w:p w14:paraId="3B6518A8" w14:textId="5835E386" w:rsidR="000C7BEE" w:rsidRDefault="000C7BEE" w:rsidP="000C7BEE">
      <w:pPr>
        <w:pStyle w:val="15Spacing"/>
        <w:rPr>
          <w:rFonts w:cs="Arial"/>
        </w:rPr>
      </w:pPr>
    </w:p>
    <w:tbl>
      <w:tblPr>
        <w:tblStyle w:val="TableGrid"/>
        <w:tblW w:w="0" w:type="auto"/>
        <w:tblLook w:val="04A0" w:firstRow="1" w:lastRow="0" w:firstColumn="1" w:lastColumn="0" w:noHBand="0" w:noVBand="1"/>
      </w:tblPr>
      <w:tblGrid>
        <w:gridCol w:w="919"/>
        <w:gridCol w:w="2620"/>
        <w:gridCol w:w="3197"/>
        <w:gridCol w:w="2626"/>
      </w:tblGrid>
      <w:tr w:rsidR="000C7BEE" w14:paraId="3683775C" w14:textId="77777777" w:rsidTr="007C5DCA">
        <w:trPr>
          <w:trHeight w:val="1038"/>
        </w:trPr>
        <w:tc>
          <w:tcPr>
            <w:tcW w:w="919" w:type="dxa"/>
          </w:tcPr>
          <w:p w14:paraId="65583591" w14:textId="0557E82F" w:rsidR="000C7BEE" w:rsidRPr="005A5058" w:rsidRDefault="000C7BEE" w:rsidP="000C7BEE">
            <w:pPr>
              <w:pStyle w:val="15Spacing"/>
              <w:rPr>
                <w:rFonts w:cs="Arial"/>
                <w:b/>
                <w:bCs/>
              </w:rPr>
            </w:pPr>
            <w:r w:rsidRPr="005A5058">
              <w:rPr>
                <w:rFonts w:cs="Arial"/>
                <w:b/>
                <w:bCs/>
              </w:rPr>
              <w:lastRenderedPageBreak/>
              <w:t>Rank</w:t>
            </w:r>
          </w:p>
          <w:p w14:paraId="60AAF60D" w14:textId="77777777" w:rsidR="000C7BEE" w:rsidRPr="005A5058" w:rsidRDefault="000C7BEE" w:rsidP="002750DB">
            <w:pPr>
              <w:pStyle w:val="15Spacing"/>
              <w:rPr>
                <w:rFonts w:cs="Arial"/>
                <w:b/>
                <w:bCs/>
              </w:rPr>
            </w:pPr>
          </w:p>
        </w:tc>
        <w:tc>
          <w:tcPr>
            <w:tcW w:w="2620" w:type="dxa"/>
          </w:tcPr>
          <w:p w14:paraId="19AE4D08" w14:textId="233A3BB2" w:rsidR="000C7BEE" w:rsidRPr="005A5058" w:rsidRDefault="000C7BEE" w:rsidP="002750DB">
            <w:pPr>
              <w:pStyle w:val="15Spacing"/>
              <w:rPr>
                <w:rFonts w:cs="Arial"/>
                <w:b/>
                <w:bCs/>
              </w:rPr>
            </w:pPr>
            <w:r w:rsidRPr="005A5058">
              <w:rPr>
                <w:rFonts w:cs="Arial"/>
                <w:b/>
                <w:bCs/>
              </w:rPr>
              <w:t xml:space="preserve">ResNet50-12p        </w:t>
            </w:r>
          </w:p>
        </w:tc>
        <w:tc>
          <w:tcPr>
            <w:tcW w:w="3197" w:type="dxa"/>
          </w:tcPr>
          <w:p w14:paraId="4ECDEC7E" w14:textId="65F96AB2" w:rsidR="000C7BEE" w:rsidRPr="005A5058" w:rsidRDefault="000C7BEE" w:rsidP="002750DB">
            <w:pPr>
              <w:pStyle w:val="15Spacing"/>
              <w:rPr>
                <w:rFonts w:cs="Arial"/>
                <w:b/>
                <w:bCs/>
              </w:rPr>
            </w:pPr>
            <w:r w:rsidRPr="005A5058">
              <w:rPr>
                <w:rFonts w:cs="Arial"/>
                <w:b/>
                <w:bCs/>
              </w:rPr>
              <w:t xml:space="preserve">ResNet50-19p        </w:t>
            </w:r>
          </w:p>
        </w:tc>
        <w:tc>
          <w:tcPr>
            <w:tcW w:w="2626" w:type="dxa"/>
          </w:tcPr>
          <w:p w14:paraId="4CF68DA4" w14:textId="3F7EB167" w:rsidR="000C7BEE" w:rsidRPr="005A5058" w:rsidRDefault="000C7BEE" w:rsidP="002750DB">
            <w:pPr>
              <w:pStyle w:val="15Spacing"/>
              <w:rPr>
                <w:rFonts w:cs="Arial"/>
                <w:b/>
                <w:bCs/>
              </w:rPr>
            </w:pPr>
            <w:r w:rsidRPr="005A5058">
              <w:rPr>
                <w:rFonts w:cs="Arial"/>
                <w:b/>
                <w:bCs/>
              </w:rPr>
              <w:t xml:space="preserve">DenseNet121-12p    </w:t>
            </w:r>
          </w:p>
        </w:tc>
      </w:tr>
      <w:tr w:rsidR="000C7BEE" w14:paraId="42FA747F" w14:textId="77777777" w:rsidTr="007C5DCA">
        <w:trPr>
          <w:trHeight w:val="526"/>
        </w:trPr>
        <w:tc>
          <w:tcPr>
            <w:tcW w:w="919" w:type="dxa"/>
          </w:tcPr>
          <w:p w14:paraId="3D49A0A6" w14:textId="6F4B87B5" w:rsidR="000C7BEE" w:rsidRPr="000C7BEE" w:rsidRDefault="000C7BEE" w:rsidP="000C7BEE">
            <w:pPr>
              <w:pStyle w:val="15Spacing"/>
              <w:rPr>
                <w:rFonts w:cs="Arial"/>
              </w:rPr>
            </w:pPr>
            <w:r w:rsidRPr="000C7BEE">
              <w:rPr>
                <w:rFonts w:cs="Arial"/>
              </w:rPr>
              <w:t xml:space="preserve">1    </w:t>
            </w:r>
          </w:p>
          <w:p w14:paraId="6C86D3D8" w14:textId="77777777" w:rsidR="000C7BEE" w:rsidRDefault="000C7BEE" w:rsidP="002750DB">
            <w:pPr>
              <w:pStyle w:val="15Spacing"/>
              <w:rPr>
                <w:rFonts w:cs="Arial"/>
              </w:rPr>
            </w:pPr>
          </w:p>
        </w:tc>
        <w:tc>
          <w:tcPr>
            <w:tcW w:w="2620" w:type="dxa"/>
          </w:tcPr>
          <w:p w14:paraId="0B79F3FE" w14:textId="1B016E33" w:rsidR="000C7BEE" w:rsidRDefault="000C7BEE" w:rsidP="002750DB">
            <w:pPr>
              <w:pStyle w:val="15Spacing"/>
              <w:rPr>
                <w:rFonts w:cs="Arial"/>
              </w:rPr>
            </w:pPr>
            <w:proofErr w:type="spellStart"/>
            <w:r w:rsidRPr="000C7BEE">
              <w:rPr>
                <w:rFonts w:cs="Arial"/>
              </w:rPr>
              <w:t>total_material</w:t>
            </w:r>
            <w:proofErr w:type="spellEnd"/>
            <w:r w:rsidRPr="000C7BEE">
              <w:rPr>
                <w:rFonts w:cs="Arial"/>
              </w:rPr>
              <w:t xml:space="preserve"> (0.081)</w:t>
            </w:r>
          </w:p>
        </w:tc>
        <w:tc>
          <w:tcPr>
            <w:tcW w:w="3197" w:type="dxa"/>
          </w:tcPr>
          <w:p w14:paraId="609207C0" w14:textId="0062DDE7" w:rsidR="000C7BEE" w:rsidRDefault="000C7BEE" w:rsidP="002750DB">
            <w:pPr>
              <w:pStyle w:val="15Spacing"/>
              <w:rPr>
                <w:rFonts w:cs="Arial"/>
              </w:rPr>
            </w:pPr>
            <w:proofErr w:type="spellStart"/>
            <w:r w:rsidRPr="000C7BEE">
              <w:rPr>
                <w:rFonts w:cs="Arial"/>
              </w:rPr>
              <w:t>enemy_king_safety</w:t>
            </w:r>
            <w:proofErr w:type="spellEnd"/>
            <w:r w:rsidRPr="000C7BEE">
              <w:rPr>
                <w:rFonts w:cs="Arial"/>
              </w:rPr>
              <w:t xml:space="preserve"> (0.070)</w:t>
            </w:r>
          </w:p>
        </w:tc>
        <w:tc>
          <w:tcPr>
            <w:tcW w:w="2626" w:type="dxa"/>
          </w:tcPr>
          <w:p w14:paraId="5D403E98" w14:textId="464155F8" w:rsidR="000C7BEE" w:rsidRDefault="000C7BEE" w:rsidP="002750DB">
            <w:pPr>
              <w:pStyle w:val="15Spacing"/>
              <w:rPr>
                <w:rFonts w:cs="Arial"/>
              </w:rPr>
            </w:pPr>
            <w:proofErr w:type="spellStart"/>
            <w:r w:rsidRPr="000C7BEE">
              <w:rPr>
                <w:rFonts w:cs="Arial"/>
              </w:rPr>
              <w:t>white_can_castle</w:t>
            </w:r>
            <w:proofErr w:type="spellEnd"/>
            <w:r w:rsidRPr="000C7BEE">
              <w:rPr>
                <w:rFonts w:cs="Arial"/>
              </w:rPr>
              <w:t xml:space="preserve"> (0.076)</w:t>
            </w:r>
          </w:p>
        </w:tc>
      </w:tr>
      <w:tr w:rsidR="007C5DCA" w14:paraId="591DA198" w14:textId="77777777" w:rsidTr="007C5DCA">
        <w:trPr>
          <w:trHeight w:val="526"/>
        </w:trPr>
        <w:tc>
          <w:tcPr>
            <w:tcW w:w="919" w:type="dxa"/>
          </w:tcPr>
          <w:p w14:paraId="3D4FC79F" w14:textId="4A30A981" w:rsidR="007C5DCA" w:rsidRPr="000C7BEE" w:rsidRDefault="007C5DCA" w:rsidP="007C5DCA">
            <w:pPr>
              <w:pStyle w:val="15Spacing"/>
              <w:rPr>
                <w:rFonts w:cs="Arial"/>
              </w:rPr>
            </w:pPr>
            <w:r w:rsidRPr="000C7BEE">
              <w:rPr>
                <w:rFonts w:cs="Arial"/>
              </w:rPr>
              <w:t xml:space="preserve">2  </w:t>
            </w:r>
          </w:p>
          <w:p w14:paraId="3746E7D0" w14:textId="77777777" w:rsidR="007C5DCA" w:rsidRPr="000C7BEE" w:rsidRDefault="007C5DCA" w:rsidP="000C7BEE">
            <w:pPr>
              <w:pStyle w:val="15Spacing"/>
              <w:rPr>
                <w:rFonts w:cs="Arial"/>
              </w:rPr>
            </w:pPr>
          </w:p>
        </w:tc>
        <w:tc>
          <w:tcPr>
            <w:tcW w:w="2620" w:type="dxa"/>
          </w:tcPr>
          <w:p w14:paraId="3637FABE" w14:textId="43551893" w:rsidR="007C5DCA" w:rsidRPr="000C7BEE" w:rsidRDefault="007C5DCA" w:rsidP="002750DB">
            <w:pPr>
              <w:pStyle w:val="15Spacing"/>
              <w:rPr>
                <w:rFonts w:cs="Arial"/>
              </w:rPr>
            </w:pPr>
            <w:proofErr w:type="spellStart"/>
            <w:r w:rsidRPr="000C7BEE">
              <w:rPr>
                <w:rFonts w:cs="Arial"/>
              </w:rPr>
              <w:t>mobility_ratio</w:t>
            </w:r>
            <w:proofErr w:type="spellEnd"/>
            <w:r w:rsidRPr="000C7BEE">
              <w:rPr>
                <w:rFonts w:cs="Arial"/>
              </w:rPr>
              <w:t xml:space="preserve"> (0.044)</w:t>
            </w:r>
          </w:p>
        </w:tc>
        <w:tc>
          <w:tcPr>
            <w:tcW w:w="3197" w:type="dxa"/>
          </w:tcPr>
          <w:p w14:paraId="1C9B1F3F" w14:textId="638F8971" w:rsidR="007C5DCA" w:rsidRPr="000C7BEE" w:rsidRDefault="007C5DCA" w:rsidP="002750DB">
            <w:pPr>
              <w:pStyle w:val="15Spacing"/>
              <w:rPr>
                <w:rFonts w:cs="Arial"/>
              </w:rPr>
            </w:pPr>
            <w:proofErr w:type="spellStart"/>
            <w:r w:rsidRPr="000C7BEE">
              <w:rPr>
                <w:rFonts w:cs="Arial"/>
              </w:rPr>
              <w:t>mobility_ratio</w:t>
            </w:r>
            <w:proofErr w:type="spellEnd"/>
            <w:r w:rsidRPr="000C7BEE">
              <w:rPr>
                <w:rFonts w:cs="Arial"/>
              </w:rPr>
              <w:t xml:space="preserve"> (0.048)   </w:t>
            </w:r>
          </w:p>
        </w:tc>
        <w:tc>
          <w:tcPr>
            <w:tcW w:w="2626" w:type="dxa"/>
          </w:tcPr>
          <w:p w14:paraId="060A6DA9" w14:textId="1EA04180" w:rsidR="007C5DCA" w:rsidRPr="000C7BEE" w:rsidRDefault="007C5DCA" w:rsidP="002750DB">
            <w:pPr>
              <w:pStyle w:val="15Spacing"/>
              <w:rPr>
                <w:rFonts w:cs="Arial"/>
              </w:rPr>
            </w:pPr>
            <w:proofErr w:type="spellStart"/>
            <w:r w:rsidRPr="000C7BEE">
              <w:rPr>
                <w:rFonts w:cs="Arial"/>
              </w:rPr>
              <w:t>mobility_ratio</w:t>
            </w:r>
            <w:proofErr w:type="spellEnd"/>
            <w:r w:rsidRPr="000C7BEE">
              <w:rPr>
                <w:rFonts w:cs="Arial"/>
              </w:rPr>
              <w:t xml:space="preserve"> (0.043)   </w:t>
            </w:r>
          </w:p>
        </w:tc>
      </w:tr>
      <w:tr w:rsidR="007C5DCA" w14:paraId="591B56BE" w14:textId="77777777" w:rsidTr="007C5DCA">
        <w:trPr>
          <w:trHeight w:val="526"/>
        </w:trPr>
        <w:tc>
          <w:tcPr>
            <w:tcW w:w="919" w:type="dxa"/>
          </w:tcPr>
          <w:p w14:paraId="766E3C39" w14:textId="16294914" w:rsidR="007C5DCA" w:rsidRPr="000C7BEE" w:rsidRDefault="007C5DCA" w:rsidP="007C5DCA">
            <w:pPr>
              <w:pStyle w:val="15Spacing"/>
              <w:rPr>
                <w:rFonts w:cs="Arial"/>
              </w:rPr>
            </w:pPr>
            <w:r w:rsidRPr="000C7BEE">
              <w:rPr>
                <w:rFonts w:cs="Arial"/>
              </w:rPr>
              <w:t xml:space="preserve">3    </w:t>
            </w:r>
          </w:p>
          <w:p w14:paraId="20A7C888" w14:textId="77777777" w:rsidR="007C5DCA" w:rsidRPr="000C7BEE" w:rsidRDefault="007C5DCA" w:rsidP="000C7BEE">
            <w:pPr>
              <w:pStyle w:val="15Spacing"/>
              <w:rPr>
                <w:rFonts w:cs="Arial"/>
              </w:rPr>
            </w:pPr>
          </w:p>
        </w:tc>
        <w:tc>
          <w:tcPr>
            <w:tcW w:w="2620" w:type="dxa"/>
          </w:tcPr>
          <w:p w14:paraId="5FC4BAEF" w14:textId="0206C926" w:rsidR="007C5DCA" w:rsidRPr="000C7BEE" w:rsidRDefault="007C5DCA" w:rsidP="002750DB">
            <w:pPr>
              <w:pStyle w:val="15Spacing"/>
              <w:rPr>
                <w:rFonts w:cs="Arial"/>
              </w:rPr>
            </w:pPr>
            <w:proofErr w:type="spellStart"/>
            <w:r w:rsidRPr="000C7BEE">
              <w:rPr>
                <w:rFonts w:cs="Arial"/>
              </w:rPr>
              <w:t>game_phase</w:t>
            </w:r>
            <w:proofErr w:type="spellEnd"/>
            <w:r w:rsidRPr="000C7BEE">
              <w:rPr>
                <w:rFonts w:cs="Arial"/>
              </w:rPr>
              <w:t xml:space="preserve"> (0.037)     </w:t>
            </w:r>
          </w:p>
        </w:tc>
        <w:tc>
          <w:tcPr>
            <w:tcW w:w="3197" w:type="dxa"/>
          </w:tcPr>
          <w:p w14:paraId="19443F23" w14:textId="1990B71A" w:rsidR="007C5DCA" w:rsidRPr="000C7BEE" w:rsidRDefault="007C5DCA" w:rsidP="002750DB">
            <w:pPr>
              <w:pStyle w:val="15Spacing"/>
              <w:rPr>
                <w:rFonts w:cs="Arial"/>
              </w:rPr>
            </w:pPr>
            <w:r w:rsidRPr="000C7BEE">
              <w:rPr>
                <w:rFonts w:cs="Arial"/>
              </w:rPr>
              <w:t xml:space="preserve">mobility (0.038)         </w:t>
            </w:r>
          </w:p>
        </w:tc>
        <w:tc>
          <w:tcPr>
            <w:tcW w:w="2626" w:type="dxa"/>
          </w:tcPr>
          <w:p w14:paraId="6A36F329" w14:textId="5422ACAA" w:rsidR="007C5DCA" w:rsidRPr="000C7BEE" w:rsidRDefault="007C5DCA" w:rsidP="002750DB">
            <w:pPr>
              <w:pStyle w:val="15Spacing"/>
              <w:rPr>
                <w:rFonts w:cs="Arial"/>
              </w:rPr>
            </w:pPr>
            <w:r w:rsidRPr="000C7BEE">
              <w:rPr>
                <w:rFonts w:cs="Arial"/>
              </w:rPr>
              <w:t xml:space="preserve">mobility (0.040)         </w:t>
            </w:r>
          </w:p>
        </w:tc>
      </w:tr>
      <w:tr w:rsidR="007C5DCA" w14:paraId="67A029C5" w14:textId="77777777" w:rsidTr="007C5DCA">
        <w:trPr>
          <w:trHeight w:val="526"/>
        </w:trPr>
        <w:tc>
          <w:tcPr>
            <w:tcW w:w="919" w:type="dxa"/>
          </w:tcPr>
          <w:p w14:paraId="42263162" w14:textId="0591D6C5" w:rsidR="007C5DCA" w:rsidRPr="000C7BEE" w:rsidRDefault="007C5DCA" w:rsidP="007C5DCA">
            <w:pPr>
              <w:pStyle w:val="15Spacing"/>
              <w:rPr>
                <w:rFonts w:cs="Arial"/>
              </w:rPr>
            </w:pPr>
            <w:r w:rsidRPr="000C7BEE">
              <w:rPr>
                <w:rFonts w:cs="Arial"/>
              </w:rPr>
              <w:t xml:space="preserve">4    </w:t>
            </w:r>
          </w:p>
          <w:p w14:paraId="51A2B252" w14:textId="77777777" w:rsidR="007C5DCA" w:rsidRPr="000C7BEE" w:rsidRDefault="007C5DCA" w:rsidP="000C7BEE">
            <w:pPr>
              <w:pStyle w:val="15Spacing"/>
              <w:rPr>
                <w:rFonts w:cs="Arial"/>
              </w:rPr>
            </w:pPr>
          </w:p>
        </w:tc>
        <w:tc>
          <w:tcPr>
            <w:tcW w:w="2620" w:type="dxa"/>
          </w:tcPr>
          <w:p w14:paraId="699FCE60" w14:textId="37039E62" w:rsidR="007C5DCA" w:rsidRPr="000C7BEE" w:rsidRDefault="007C5DCA" w:rsidP="002750DB">
            <w:pPr>
              <w:pStyle w:val="15Spacing"/>
              <w:rPr>
                <w:rFonts w:cs="Arial"/>
              </w:rPr>
            </w:pPr>
            <w:r w:rsidRPr="000C7BEE">
              <w:rPr>
                <w:rFonts w:cs="Arial"/>
              </w:rPr>
              <w:t xml:space="preserve">mobility (0.034)       </w:t>
            </w:r>
          </w:p>
        </w:tc>
        <w:tc>
          <w:tcPr>
            <w:tcW w:w="3197" w:type="dxa"/>
          </w:tcPr>
          <w:p w14:paraId="32BD29DE" w14:textId="5BAEDD5C" w:rsidR="007C5DCA" w:rsidRPr="000C7BEE" w:rsidRDefault="007C5DCA" w:rsidP="002750DB">
            <w:pPr>
              <w:pStyle w:val="15Spacing"/>
              <w:rPr>
                <w:rFonts w:cs="Arial"/>
              </w:rPr>
            </w:pPr>
            <w:proofErr w:type="spellStart"/>
            <w:r w:rsidRPr="000C7BEE">
              <w:rPr>
                <w:rFonts w:cs="Arial"/>
              </w:rPr>
              <w:t>game_phase</w:t>
            </w:r>
            <w:proofErr w:type="spellEnd"/>
            <w:r w:rsidRPr="000C7BEE">
              <w:rPr>
                <w:rFonts w:cs="Arial"/>
              </w:rPr>
              <w:t xml:space="preserve"> (0.037)       </w:t>
            </w:r>
          </w:p>
        </w:tc>
        <w:tc>
          <w:tcPr>
            <w:tcW w:w="2626" w:type="dxa"/>
          </w:tcPr>
          <w:p w14:paraId="1DFC0031" w14:textId="64BD7E41" w:rsidR="007C5DCA" w:rsidRPr="000C7BEE" w:rsidRDefault="007C5DCA" w:rsidP="002750DB">
            <w:pPr>
              <w:pStyle w:val="15Spacing"/>
              <w:rPr>
                <w:rFonts w:cs="Arial"/>
              </w:rPr>
            </w:pPr>
            <w:proofErr w:type="spellStart"/>
            <w:r w:rsidRPr="000C7BEE">
              <w:rPr>
                <w:rFonts w:cs="Arial"/>
              </w:rPr>
              <w:t>halfmove_clock</w:t>
            </w:r>
            <w:proofErr w:type="spellEnd"/>
            <w:r w:rsidRPr="000C7BEE">
              <w:rPr>
                <w:rFonts w:cs="Arial"/>
              </w:rPr>
              <w:t xml:space="preserve"> (0.038)   </w:t>
            </w:r>
          </w:p>
        </w:tc>
      </w:tr>
      <w:tr w:rsidR="007C5DCA" w14:paraId="20CBBB27" w14:textId="77777777" w:rsidTr="007C5DCA">
        <w:trPr>
          <w:trHeight w:val="526"/>
        </w:trPr>
        <w:tc>
          <w:tcPr>
            <w:tcW w:w="919" w:type="dxa"/>
          </w:tcPr>
          <w:p w14:paraId="3A0FEB76" w14:textId="7595FFC6" w:rsidR="007C5DCA" w:rsidRPr="000C7BEE" w:rsidRDefault="007C5DCA" w:rsidP="000C7BEE">
            <w:pPr>
              <w:pStyle w:val="15Spacing"/>
              <w:rPr>
                <w:rFonts w:cs="Arial"/>
              </w:rPr>
            </w:pPr>
            <w:r w:rsidRPr="000C7BEE">
              <w:rPr>
                <w:rFonts w:cs="Arial"/>
              </w:rPr>
              <w:t xml:space="preserve">5    </w:t>
            </w:r>
          </w:p>
        </w:tc>
        <w:tc>
          <w:tcPr>
            <w:tcW w:w="2620" w:type="dxa"/>
          </w:tcPr>
          <w:p w14:paraId="0FC8E816" w14:textId="44AC5E47" w:rsidR="007C5DCA" w:rsidRPr="000C7BEE" w:rsidRDefault="007C5DCA" w:rsidP="002750DB">
            <w:pPr>
              <w:pStyle w:val="15Spacing"/>
              <w:rPr>
                <w:rFonts w:cs="Arial"/>
              </w:rPr>
            </w:pPr>
            <w:proofErr w:type="spellStart"/>
            <w:r w:rsidRPr="000C7BEE">
              <w:rPr>
                <w:rFonts w:cs="Arial"/>
              </w:rPr>
              <w:t>enemy_king_safety</w:t>
            </w:r>
            <w:proofErr w:type="spellEnd"/>
            <w:r w:rsidRPr="000C7BEE">
              <w:rPr>
                <w:rFonts w:cs="Arial"/>
              </w:rPr>
              <w:t xml:space="preserve"> (0.026)</w:t>
            </w:r>
          </w:p>
        </w:tc>
        <w:tc>
          <w:tcPr>
            <w:tcW w:w="3197" w:type="dxa"/>
          </w:tcPr>
          <w:p w14:paraId="297C3BC8" w14:textId="5ED13C16" w:rsidR="007C5DCA" w:rsidRPr="000C7BEE" w:rsidRDefault="007C5DCA" w:rsidP="002750DB">
            <w:pPr>
              <w:pStyle w:val="15Spacing"/>
              <w:rPr>
                <w:rFonts w:cs="Arial"/>
              </w:rPr>
            </w:pPr>
            <w:proofErr w:type="spellStart"/>
            <w:r w:rsidRPr="000C7BEE">
              <w:rPr>
                <w:rFonts w:cs="Arial"/>
              </w:rPr>
              <w:t>total_material</w:t>
            </w:r>
            <w:proofErr w:type="spellEnd"/>
            <w:r w:rsidRPr="000C7BEE">
              <w:rPr>
                <w:rFonts w:cs="Arial"/>
              </w:rPr>
              <w:t xml:space="preserve"> (0.025)</w:t>
            </w:r>
          </w:p>
        </w:tc>
        <w:tc>
          <w:tcPr>
            <w:tcW w:w="2626" w:type="dxa"/>
          </w:tcPr>
          <w:p w14:paraId="1E0E2C71" w14:textId="0D59198A" w:rsidR="007C5DCA" w:rsidRPr="000C7BEE" w:rsidRDefault="007C5DCA" w:rsidP="002750DB">
            <w:pPr>
              <w:pStyle w:val="15Spacing"/>
              <w:rPr>
                <w:rFonts w:cs="Arial"/>
              </w:rPr>
            </w:pPr>
            <w:proofErr w:type="spellStart"/>
            <w:r w:rsidRPr="000C7BEE">
              <w:rPr>
                <w:rFonts w:cs="Arial"/>
              </w:rPr>
              <w:t>endgame_factor</w:t>
            </w:r>
            <w:proofErr w:type="spellEnd"/>
            <w:r w:rsidRPr="000C7BEE">
              <w:rPr>
                <w:rFonts w:cs="Arial"/>
              </w:rPr>
              <w:t xml:space="preserve"> (0.026)   </w:t>
            </w:r>
          </w:p>
        </w:tc>
      </w:tr>
    </w:tbl>
    <w:p w14:paraId="47C9BBE7" w14:textId="77777777" w:rsidR="000C7BEE" w:rsidRPr="002750DB" w:rsidRDefault="000C7BEE" w:rsidP="002750DB">
      <w:pPr>
        <w:pStyle w:val="15Spacing"/>
        <w:rPr>
          <w:rFonts w:cs="Arial"/>
        </w:rPr>
      </w:pPr>
    </w:p>
    <w:p w14:paraId="1ABFF22B" w14:textId="3B0C54A3" w:rsidR="007C5DCA" w:rsidRDefault="00A806BA" w:rsidP="00A806BA">
      <w:pPr>
        <w:pStyle w:val="Caption"/>
        <w:rPr>
          <w:rFonts w:cs="Arial"/>
        </w:rPr>
      </w:pPr>
      <w:bookmarkStart w:id="99" w:name="_Toc208148608"/>
      <w:r>
        <w:t xml:space="preserve">Table </w:t>
      </w:r>
      <w:fldSimple w:instr=" SEQ Table \* ARABIC ">
        <w:r w:rsidR="00BF42AB">
          <w:rPr>
            <w:noProof/>
          </w:rPr>
          <w:t>9</w:t>
        </w:r>
      </w:fldSimple>
      <w:r>
        <w:t>:</w:t>
      </w:r>
      <w:r w:rsidRPr="000B5691">
        <w:t xml:space="preserve"> SHAP feature importance scores revealing distinct architectural reasoning priorities</w:t>
      </w:r>
      <w:bookmarkEnd w:id="99"/>
    </w:p>
    <w:p w14:paraId="37D3DE0D" w14:textId="77777777" w:rsidR="00CB71A4" w:rsidRDefault="00CB71A4" w:rsidP="002750DB">
      <w:pPr>
        <w:pStyle w:val="15Spacing"/>
        <w:rPr>
          <w:rFonts w:cs="Arial"/>
        </w:rPr>
      </w:pPr>
    </w:p>
    <w:p w14:paraId="7489756A" w14:textId="586A55B3" w:rsidR="00CB71A4" w:rsidRDefault="00CB71A4" w:rsidP="002750DB">
      <w:pPr>
        <w:pStyle w:val="15Spacing"/>
        <w:rPr>
          <w:rFonts w:cs="Arial"/>
        </w:rPr>
      </w:pPr>
      <w:r>
        <w:rPr>
          <w:rFonts w:cs="Arial"/>
          <w:noProof/>
        </w:rPr>
        <w:drawing>
          <wp:inline distT="0" distB="0" distL="0" distR="0" wp14:anchorId="026686FA" wp14:editId="6B142470">
            <wp:extent cx="6120130" cy="4065270"/>
            <wp:effectExtent l="0" t="0" r="0" b="0"/>
            <wp:docPr id="2111460773" name="Picture 1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60773" name="Picture 11" descr="A screenshot of a graph&#10;&#10;AI-generated content may be incorrect."/>
                    <pic:cNvPicPr/>
                  </pic:nvPicPr>
                  <pic:blipFill rotWithShape="1">
                    <a:blip r:embed="rId37" cstate="print">
                      <a:extLst>
                        <a:ext uri="{28A0092B-C50C-407E-A947-70E740481C1C}">
                          <a14:useLocalDpi xmlns:a14="http://schemas.microsoft.com/office/drawing/2010/main" val="0"/>
                        </a:ext>
                      </a:extLst>
                    </a:blip>
                    <a:srcRect t="1945"/>
                    <a:stretch>
                      <a:fillRect/>
                    </a:stretch>
                  </pic:blipFill>
                  <pic:spPr bwMode="auto">
                    <a:xfrm>
                      <a:off x="0" y="0"/>
                      <a:ext cx="6120130" cy="4065270"/>
                    </a:xfrm>
                    <a:prstGeom prst="rect">
                      <a:avLst/>
                    </a:prstGeom>
                    <a:ln>
                      <a:noFill/>
                    </a:ln>
                    <a:extLst>
                      <a:ext uri="{53640926-AAD7-44D8-BBD7-CCE9431645EC}">
                        <a14:shadowObscured xmlns:a14="http://schemas.microsoft.com/office/drawing/2010/main"/>
                      </a:ext>
                    </a:extLst>
                  </pic:spPr>
                </pic:pic>
              </a:graphicData>
            </a:graphic>
          </wp:inline>
        </w:drawing>
      </w:r>
    </w:p>
    <w:p w14:paraId="5B013BDE" w14:textId="158D1A2D" w:rsidR="00A806BA" w:rsidRPr="00A806BA" w:rsidRDefault="00A806BA" w:rsidP="00A806BA">
      <w:pPr>
        <w:pStyle w:val="Caption"/>
        <w:rPr>
          <w:rFonts w:cs="Arial"/>
          <w:i/>
          <w:iCs/>
        </w:rPr>
      </w:pPr>
      <w:bookmarkStart w:id="100" w:name="_Toc208130749"/>
      <w:r w:rsidRPr="00A806BA">
        <w:rPr>
          <w:i/>
          <w:iCs/>
        </w:rPr>
        <w:t xml:space="preserve">Figure </w:t>
      </w:r>
      <w:r w:rsidRPr="00A806BA">
        <w:rPr>
          <w:i/>
          <w:iCs/>
        </w:rPr>
        <w:fldChar w:fldCharType="begin"/>
      </w:r>
      <w:r w:rsidRPr="00A806BA">
        <w:rPr>
          <w:i/>
          <w:iCs/>
        </w:rPr>
        <w:instrText xml:space="preserve"> SEQ Figure \* ARABIC </w:instrText>
      </w:r>
      <w:r w:rsidRPr="00A806BA">
        <w:rPr>
          <w:i/>
          <w:iCs/>
        </w:rPr>
        <w:fldChar w:fldCharType="separate"/>
      </w:r>
      <w:r w:rsidR="009D4A33">
        <w:rPr>
          <w:i/>
          <w:iCs/>
          <w:noProof/>
        </w:rPr>
        <w:t>19</w:t>
      </w:r>
      <w:r w:rsidRPr="00A806BA">
        <w:rPr>
          <w:i/>
          <w:iCs/>
        </w:rPr>
        <w:fldChar w:fldCharType="end"/>
      </w:r>
      <w:r w:rsidRPr="00A806BA">
        <w:rPr>
          <w:i/>
          <w:iCs/>
        </w:rPr>
        <w:t xml:space="preserve">: </w:t>
      </w:r>
      <w:r w:rsidRPr="00A806BA">
        <w:rPr>
          <w:b w:val="0"/>
          <w:bCs w:val="0"/>
          <w:i/>
          <w:iCs/>
        </w:rPr>
        <w:t>SHAP Feature Importance Heatmap. Comprehensive heatmap showing a sample of features for top 3 models</w:t>
      </w:r>
      <w:bookmarkEnd w:id="100"/>
    </w:p>
    <w:p w14:paraId="3085AC5D" w14:textId="6D0771CE" w:rsidR="00692771" w:rsidRDefault="00692771" w:rsidP="002750DB">
      <w:pPr>
        <w:pStyle w:val="15Spacing"/>
        <w:rPr>
          <w:rFonts w:cs="Arial"/>
          <w:i/>
          <w:iCs/>
        </w:rPr>
      </w:pPr>
      <w:r>
        <w:rPr>
          <w:rFonts w:cs="Arial"/>
          <w:noProof/>
        </w:rPr>
        <w:lastRenderedPageBreak/>
        <w:drawing>
          <wp:inline distT="0" distB="0" distL="0" distR="0" wp14:anchorId="51A5EDFC" wp14:editId="65A7CA04">
            <wp:extent cx="6119936" cy="6941820"/>
            <wp:effectExtent l="0" t="0" r="0" b="0"/>
            <wp:docPr id="969070749" name="Picture 10" descr="A graph with blue and pin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70749" name="Picture 10" descr="A graph with blue and pink lines&#10;&#10;AI-generated content may be incorrect."/>
                    <pic:cNvPicPr/>
                  </pic:nvPicPr>
                  <pic:blipFill rotWithShape="1">
                    <a:blip r:embed="rId38">
                      <a:extLst>
                        <a:ext uri="{28A0092B-C50C-407E-A947-70E740481C1C}">
                          <a14:useLocalDpi xmlns:a14="http://schemas.microsoft.com/office/drawing/2010/main" val="0"/>
                        </a:ext>
                      </a:extLst>
                    </a:blip>
                    <a:srcRect t="1504" b="7134"/>
                    <a:stretch>
                      <a:fillRect/>
                    </a:stretch>
                  </pic:blipFill>
                  <pic:spPr bwMode="auto">
                    <a:xfrm>
                      <a:off x="0" y="0"/>
                      <a:ext cx="6120130" cy="6942040"/>
                    </a:xfrm>
                    <a:prstGeom prst="rect">
                      <a:avLst/>
                    </a:prstGeom>
                    <a:ln>
                      <a:noFill/>
                    </a:ln>
                    <a:extLst>
                      <a:ext uri="{53640926-AAD7-44D8-BBD7-CCE9431645EC}">
                        <a14:shadowObscured xmlns:a14="http://schemas.microsoft.com/office/drawing/2010/main"/>
                      </a:ext>
                    </a:extLst>
                  </pic:spPr>
                </pic:pic>
              </a:graphicData>
            </a:graphic>
          </wp:inline>
        </w:drawing>
      </w:r>
    </w:p>
    <w:p w14:paraId="2B817EDF" w14:textId="027CA7FF" w:rsidR="005A5058" w:rsidRPr="00A806BA" w:rsidRDefault="00A806BA" w:rsidP="00A806BA">
      <w:pPr>
        <w:pStyle w:val="Caption"/>
        <w:rPr>
          <w:rFonts w:cs="Arial"/>
          <w:i/>
          <w:iCs/>
        </w:rPr>
      </w:pPr>
      <w:bookmarkStart w:id="101" w:name="_Toc208130750"/>
      <w:r w:rsidRPr="00A806BA">
        <w:rPr>
          <w:i/>
          <w:iCs/>
        </w:rPr>
        <w:t xml:space="preserve">Figure </w:t>
      </w:r>
      <w:r w:rsidRPr="00A806BA">
        <w:rPr>
          <w:i/>
          <w:iCs/>
        </w:rPr>
        <w:fldChar w:fldCharType="begin"/>
      </w:r>
      <w:r w:rsidRPr="00A806BA">
        <w:rPr>
          <w:i/>
          <w:iCs/>
        </w:rPr>
        <w:instrText xml:space="preserve"> SEQ Figure \* ARABIC </w:instrText>
      </w:r>
      <w:r w:rsidRPr="00A806BA">
        <w:rPr>
          <w:i/>
          <w:iCs/>
        </w:rPr>
        <w:fldChar w:fldCharType="separate"/>
      </w:r>
      <w:r w:rsidR="009D4A33">
        <w:rPr>
          <w:i/>
          <w:iCs/>
          <w:noProof/>
        </w:rPr>
        <w:t>20</w:t>
      </w:r>
      <w:r w:rsidRPr="00A806BA">
        <w:rPr>
          <w:i/>
          <w:iCs/>
        </w:rPr>
        <w:fldChar w:fldCharType="end"/>
      </w:r>
      <w:r w:rsidRPr="00A806BA">
        <w:rPr>
          <w:i/>
          <w:iCs/>
        </w:rPr>
        <w:t xml:space="preserve">: </w:t>
      </w:r>
      <w:r w:rsidRPr="00A806BA">
        <w:rPr>
          <w:b w:val="0"/>
          <w:bCs w:val="0"/>
          <w:i/>
          <w:iCs/>
        </w:rPr>
        <w:t>SHAP Feature Importance Heatmap. Comprehensive heatmap showing a sample of features for Resnet 50</w:t>
      </w:r>
      <w:bookmarkEnd w:id="101"/>
    </w:p>
    <w:p w14:paraId="3D4CAFE1" w14:textId="77777777" w:rsidR="00692771" w:rsidRDefault="00692771" w:rsidP="002750DB">
      <w:pPr>
        <w:pStyle w:val="15Spacing"/>
        <w:rPr>
          <w:rFonts w:cs="Arial"/>
          <w:i/>
          <w:iCs/>
        </w:rPr>
      </w:pPr>
    </w:p>
    <w:p w14:paraId="0E3DD41C" w14:textId="77777777" w:rsidR="007C5DCA" w:rsidRPr="002750DB" w:rsidRDefault="007C5DCA" w:rsidP="002750DB">
      <w:pPr>
        <w:pStyle w:val="15Spacing"/>
        <w:rPr>
          <w:rFonts w:cs="Arial"/>
        </w:rPr>
      </w:pPr>
    </w:p>
    <w:p w14:paraId="7E9EE188" w14:textId="77777777" w:rsidR="002750DB" w:rsidRDefault="002750DB" w:rsidP="002750DB">
      <w:pPr>
        <w:pStyle w:val="15Spacing"/>
        <w:rPr>
          <w:rFonts w:cs="Arial"/>
          <w:b/>
          <w:bCs/>
        </w:rPr>
      </w:pPr>
    </w:p>
    <w:p w14:paraId="3ABA20F0" w14:textId="118E584E" w:rsidR="00282293" w:rsidRDefault="00282293" w:rsidP="002750DB">
      <w:pPr>
        <w:pStyle w:val="15Spacing"/>
        <w:rPr>
          <w:rFonts w:cs="Arial"/>
          <w:b/>
          <w:bCs/>
        </w:rPr>
      </w:pPr>
      <w:r>
        <w:rPr>
          <w:rFonts w:cs="Arial"/>
          <w:noProof/>
        </w:rPr>
        <w:lastRenderedPageBreak/>
        <w:drawing>
          <wp:inline distT="0" distB="0" distL="0" distR="0" wp14:anchorId="1CDE55E5" wp14:editId="42750EF5">
            <wp:extent cx="6120130" cy="3696970"/>
            <wp:effectExtent l="0" t="0" r="0" b="0"/>
            <wp:docPr id="187556256" name="Picture 12"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6256" name="Picture 12" descr="A graph of different colored bars&#10;&#10;AI-generated content may be incorrect."/>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696970"/>
                    </a:xfrm>
                    <a:prstGeom prst="rect">
                      <a:avLst/>
                    </a:prstGeom>
                  </pic:spPr>
                </pic:pic>
              </a:graphicData>
            </a:graphic>
          </wp:inline>
        </w:drawing>
      </w:r>
    </w:p>
    <w:p w14:paraId="5D9CDFE2" w14:textId="30296952" w:rsidR="00282293" w:rsidRPr="00A806BA" w:rsidRDefault="00A806BA" w:rsidP="00A806BA">
      <w:pPr>
        <w:pStyle w:val="Caption"/>
        <w:rPr>
          <w:rFonts w:cs="Arial"/>
          <w:b w:val="0"/>
          <w:bCs w:val="0"/>
          <w:i/>
          <w:iCs/>
        </w:rPr>
      </w:pPr>
      <w:bookmarkStart w:id="102" w:name="_Toc208130751"/>
      <w:r w:rsidRPr="00A806BA">
        <w:rPr>
          <w:i/>
          <w:iCs/>
        </w:rPr>
        <w:t xml:space="preserve">Figure </w:t>
      </w:r>
      <w:r w:rsidRPr="00A806BA">
        <w:rPr>
          <w:i/>
          <w:iCs/>
        </w:rPr>
        <w:fldChar w:fldCharType="begin"/>
      </w:r>
      <w:r w:rsidRPr="00A806BA">
        <w:rPr>
          <w:i/>
          <w:iCs/>
        </w:rPr>
        <w:instrText xml:space="preserve"> SEQ Figure \* ARABIC </w:instrText>
      </w:r>
      <w:r w:rsidRPr="00A806BA">
        <w:rPr>
          <w:i/>
          <w:iCs/>
        </w:rPr>
        <w:fldChar w:fldCharType="separate"/>
      </w:r>
      <w:r w:rsidR="009D4A33">
        <w:rPr>
          <w:i/>
          <w:iCs/>
          <w:noProof/>
        </w:rPr>
        <w:t>21</w:t>
      </w:r>
      <w:r w:rsidRPr="00A806BA">
        <w:rPr>
          <w:i/>
          <w:iCs/>
        </w:rPr>
        <w:fldChar w:fldCharType="end"/>
      </w:r>
      <w:r w:rsidRPr="00A806BA">
        <w:rPr>
          <w:i/>
          <w:iCs/>
        </w:rPr>
        <w:t xml:space="preserve">: </w:t>
      </w:r>
      <w:r w:rsidRPr="00A806BA">
        <w:rPr>
          <w:b w:val="0"/>
          <w:bCs w:val="0"/>
          <w:i/>
          <w:iCs/>
        </w:rPr>
        <w:t>SHAP values of concepts by the 3 top models</w:t>
      </w:r>
      <w:bookmarkEnd w:id="102"/>
    </w:p>
    <w:p w14:paraId="33D73AB1" w14:textId="77777777" w:rsidR="00553756" w:rsidRDefault="00553756" w:rsidP="002750DB">
      <w:pPr>
        <w:pStyle w:val="15Spacing"/>
        <w:rPr>
          <w:rFonts w:cs="Arial"/>
          <w:b/>
          <w:bCs/>
        </w:rPr>
      </w:pPr>
    </w:p>
    <w:p w14:paraId="2FE4A6F5" w14:textId="77777777" w:rsidR="00553756" w:rsidRDefault="00553756" w:rsidP="002750DB">
      <w:pPr>
        <w:pStyle w:val="15Spacing"/>
        <w:rPr>
          <w:rFonts w:cs="Arial"/>
          <w:b/>
          <w:bCs/>
        </w:rPr>
      </w:pPr>
    </w:p>
    <w:p w14:paraId="1B778C93" w14:textId="77777777" w:rsidR="00553756" w:rsidRDefault="00553756" w:rsidP="002750DB">
      <w:pPr>
        <w:pStyle w:val="15Spacing"/>
        <w:rPr>
          <w:rFonts w:cs="Arial"/>
          <w:b/>
          <w:bCs/>
        </w:rPr>
      </w:pPr>
    </w:p>
    <w:p w14:paraId="65DA84D2" w14:textId="77777777" w:rsidR="00553756" w:rsidRDefault="00553756" w:rsidP="002750DB">
      <w:pPr>
        <w:pStyle w:val="15Spacing"/>
        <w:rPr>
          <w:rFonts w:cs="Arial"/>
          <w:b/>
          <w:bCs/>
        </w:rPr>
      </w:pPr>
    </w:p>
    <w:p w14:paraId="0D6E2F7A" w14:textId="4F3D52D0" w:rsidR="002750DB" w:rsidRPr="002750DB" w:rsidRDefault="002750DB" w:rsidP="002750DB">
      <w:pPr>
        <w:pStyle w:val="15Spacing"/>
        <w:rPr>
          <w:rFonts w:cs="Arial"/>
          <w:b/>
          <w:bCs/>
        </w:rPr>
      </w:pPr>
      <w:r w:rsidRPr="002750DB">
        <w:rPr>
          <w:rFonts w:cs="Arial"/>
          <w:b/>
          <w:bCs/>
        </w:rPr>
        <w:t>4.2.3 TCAV Concept Representation Analysis</w:t>
      </w:r>
    </w:p>
    <w:p w14:paraId="5720220D" w14:textId="77777777" w:rsidR="002750DB" w:rsidRPr="002750DB" w:rsidRDefault="002750DB" w:rsidP="002750DB">
      <w:pPr>
        <w:pStyle w:val="15Spacing"/>
        <w:rPr>
          <w:rFonts w:cs="Arial"/>
        </w:rPr>
      </w:pPr>
      <w:r w:rsidRPr="002750DB">
        <w:rPr>
          <w:rFonts w:cs="Arial"/>
        </w:rPr>
        <w:t>Testing with Concept Activation Vectors reveals how deeply different architectures internalize human chess concepts.</w:t>
      </w:r>
    </w:p>
    <w:p w14:paraId="6972CBC4" w14:textId="77777777" w:rsidR="00F83D06" w:rsidRDefault="00F83D06" w:rsidP="002750DB">
      <w:pPr>
        <w:pStyle w:val="15Spacing"/>
        <w:rPr>
          <w:rFonts w:cs="Arial"/>
        </w:rPr>
      </w:pPr>
    </w:p>
    <w:tbl>
      <w:tblPr>
        <w:tblStyle w:val="TableGrid"/>
        <w:tblW w:w="0" w:type="auto"/>
        <w:tblLook w:val="04A0" w:firstRow="1" w:lastRow="0" w:firstColumn="1" w:lastColumn="0" w:noHBand="0" w:noVBand="1"/>
      </w:tblPr>
      <w:tblGrid>
        <w:gridCol w:w="1925"/>
        <w:gridCol w:w="1925"/>
        <w:gridCol w:w="1926"/>
        <w:gridCol w:w="1926"/>
        <w:gridCol w:w="1926"/>
      </w:tblGrid>
      <w:tr w:rsidR="00F83D06" w14:paraId="7581C377" w14:textId="77777777" w:rsidTr="006A2100">
        <w:trPr>
          <w:trHeight w:val="344"/>
        </w:trPr>
        <w:tc>
          <w:tcPr>
            <w:tcW w:w="1925" w:type="dxa"/>
          </w:tcPr>
          <w:p w14:paraId="0D931F02" w14:textId="2A372BDF" w:rsidR="00F83D06" w:rsidRPr="006A2100" w:rsidRDefault="00F83D06" w:rsidP="00F83D06">
            <w:pPr>
              <w:pStyle w:val="15Spacing"/>
              <w:rPr>
                <w:rFonts w:cs="Arial"/>
                <w:b/>
                <w:bCs/>
              </w:rPr>
            </w:pPr>
            <w:r w:rsidRPr="006A2100">
              <w:rPr>
                <w:rFonts w:cs="Arial"/>
                <w:b/>
                <w:bCs/>
              </w:rPr>
              <w:t xml:space="preserve">Concept   </w:t>
            </w:r>
          </w:p>
          <w:p w14:paraId="14F15984" w14:textId="77777777" w:rsidR="00F83D06" w:rsidRPr="006A2100" w:rsidRDefault="00F83D06" w:rsidP="002750DB">
            <w:pPr>
              <w:pStyle w:val="15Spacing"/>
              <w:rPr>
                <w:rFonts w:cs="Arial"/>
                <w:b/>
                <w:bCs/>
              </w:rPr>
            </w:pPr>
          </w:p>
        </w:tc>
        <w:tc>
          <w:tcPr>
            <w:tcW w:w="1925" w:type="dxa"/>
          </w:tcPr>
          <w:p w14:paraId="0A03E078" w14:textId="3EAE59F3" w:rsidR="00F83D06" w:rsidRPr="006A2100" w:rsidRDefault="00F83D06" w:rsidP="002750DB">
            <w:pPr>
              <w:pStyle w:val="15Spacing"/>
              <w:rPr>
                <w:rFonts w:cs="Arial"/>
                <w:b/>
                <w:bCs/>
              </w:rPr>
            </w:pPr>
            <w:r w:rsidRPr="006A2100">
              <w:rPr>
                <w:rFonts w:cs="Arial"/>
                <w:b/>
                <w:bCs/>
              </w:rPr>
              <w:t>ResNet50-12p</w:t>
            </w:r>
          </w:p>
        </w:tc>
        <w:tc>
          <w:tcPr>
            <w:tcW w:w="1926" w:type="dxa"/>
          </w:tcPr>
          <w:p w14:paraId="51C701F5" w14:textId="1AEB1092" w:rsidR="00F83D06" w:rsidRPr="006A2100" w:rsidRDefault="00F83D06" w:rsidP="002750DB">
            <w:pPr>
              <w:pStyle w:val="15Spacing"/>
              <w:rPr>
                <w:rFonts w:cs="Arial"/>
                <w:b/>
                <w:bCs/>
              </w:rPr>
            </w:pPr>
            <w:r w:rsidRPr="006A2100">
              <w:rPr>
                <w:rFonts w:cs="Arial"/>
                <w:b/>
                <w:bCs/>
              </w:rPr>
              <w:t>ResNet50-19p</w:t>
            </w:r>
          </w:p>
        </w:tc>
        <w:tc>
          <w:tcPr>
            <w:tcW w:w="1926" w:type="dxa"/>
          </w:tcPr>
          <w:p w14:paraId="5AA2EDD7" w14:textId="32B0EC5D" w:rsidR="00F83D06" w:rsidRPr="006A2100" w:rsidRDefault="00F83D06" w:rsidP="002750DB">
            <w:pPr>
              <w:pStyle w:val="15Spacing"/>
              <w:rPr>
                <w:rFonts w:cs="Arial"/>
                <w:b/>
                <w:bCs/>
              </w:rPr>
            </w:pPr>
            <w:r w:rsidRPr="006A2100">
              <w:rPr>
                <w:rFonts w:cs="Arial"/>
                <w:b/>
                <w:bCs/>
              </w:rPr>
              <w:t>DenseNet121-12p</w:t>
            </w:r>
          </w:p>
        </w:tc>
        <w:tc>
          <w:tcPr>
            <w:tcW w:w="1926" w:type="dxa"/>
          </w:tcPr>
          <w:p w14:paraId="378B4924" w14:textId="4862CF49" w:rsidR="00F83D06" w:rsidRPr="006A2100" w:rsidRDefault="00F83D06" w:rsidP="002750DB">
            <w:pPr>
              <w:pStyle w:val="15Spacing"/>
              <w:rPr>
                <w:rFonts w:cs="Arial"/>
                <w:b/>
                <w:bCs/>
              </w:rPr>
            </w:pPr>
            <w:r w:rsidRPr="006A2100">
              <w:rPr>
                <w:rFonts w:cs="Arial"/>
                <w:b/>
                <w:bCs/>
              </w:rPr>
              <w:t>Consistency</w:t>
            </w:r>
          </w:p>
        </w:tc>
      </w:tr>
      <w:tr w:rsidR="00F83D06" w14:paraId="478EFB4E" w14:textId="77777777" w:rsidTr="00F83D06">
        <w:tc>
          <w:tcPr>
            <w:tcW w:w="1925" w:type="dxa"/>
          </w:tcPr>
          <w:p w14:paraId="60A08EF4" w14:textId="3C575CB2" w:rsidR="00F83D06" w:rsidRPr="002750DB" w:rsidRDefault="00F83D06" w:rsidP="00F83D06">
            <w:pPr>
              <w:pStyle w:val="15Spacing"/>
              <w:rPr>
                <w:rFonts w:cs="Arial"/>
              </w:rPr>
            </w:pPr>
            <w:r w:rsidRPr="002750DB">
              <w:rPr>
                <w:rFonts w:cs="Arial"/>
              </w:rPr>
              <w:t xml:space="preserve">High Mobility  </w:t>
            </w:r>
          </w:p>
          <w:p w14:paraId="3D26619E" w14:textId="77777777" w:rsidR="00F83D06" w:rsidRPr="002750DB" w:rsidRDefault="00F83D06" w:rsidP="00F83D06">
            <w:pPr>
              <w:pStyle w:val="15Spacing"/>
              <w:rPr>
                <w:rFonts w:cs="Arial"/>
              </w:rPr>
            </w:pPr>
          </w:p>
        </w:tc>
        <w:tc>
          <w:tcPr>
            <w:tcW w:w="1925" w:type="dxa"/>
          </w:tcPr>
          <w:p w14:paraId="047BC6A4" w14:textId="77578147" w:rsidR="00F83D06" w:rsidRPr="002750DB" w:rsidRDefault="00F83D06" w:rsidP="002750DB">
            <w:pPr>
              <w:pStyle w:val="15Spacing"/>
              <w:rPr>
                <w:rFonts w:cs="Arial"/>
              </w:rPr>
            </w:pPr>
            <w:r w:rsidRPr="002750DB">
              <w:rPr>
                <w:rFonts w:cs="Arial"/>
              </w:rPr>
              <w:t xml:space="preserve">0.89         </w:t>
            </w:r>
          </w:p>
        </w:tc>
        <w:tc>
          <w:tcPr>
            <w:tcW w:w="1926" w:type="dxa"/>
          </w:tcPr>
          <w:p w14:paraId="1B8025B2" w14:textId="709C815A" w:rsidR="00F83D06" w:rsidRPr="002750DB" w:rsidRDefault="00F83D06" w:rsidP="002750DB">
            <w:pPr>
              <w:pStyle w:val="15Spacing"/>
              <w:rPr>
                <w:rFonts w:cs="Arial"/>
              </w:rPr>
            </w:pPr>
            <w:r w:rsidRPr="002750DB">
              <w:rPr>
                <w:rFonts w:cs="Arial"/>
              </w:rPr>
              <w:t xml:space="preserve">0.94         </w:t>
            </w:r>
          </w:p>
        </w:tc>
        <w:tc>
          <w:tcPr>
            <w:tcW w:w="1926" w:type="dxa"/>
          </w:tcPr>
          <w:p w14:paraId="1E32E646" w14:textId="58B8BCB1" w:rsidR="00F83D06" w:rsidRPr="002750DB" w:rsidRDefault="00F83D06" w:rsidP="002750DB">
            <w:pPr>
              <w:pStyle w:val="15Spacing"/>
              <w:rPr>
                <w:rFonts w:cs="Arial"/>
              </w:rPr>
            </w:pPr>
            <w:r w:rsidRPr="002750DB">
              <w:rPr>
                <w:rFonts w:cs="Arial"/>
              </w:rPr>
              <w:t xml:space="preserve">0.84            </w:t>
            </w:r>
          </w:p>
        </w:tc>
        <w:tc>
          <w:tcPr>
            <w:tcW w:w="1926" w:type="dxa"/>
          </w:tcPr>
          <w:p w14:paraId="21B8BF48" w14:textId="4FD8A537" w:rsidR="00F83D06" w:rsidRPr="002750DB" w:rsidRDefault="00F83D06" w:rsidP="002750DB">
            <w:pPr>
              <w:pStyle w:val="15Spacing"/>
              <w:rPr>
                <w:rFonts w:cs="Arial"/>
              </w:rPr>
            </w:pPr>
            <w:r w:rsidRPr="002750DB">
              <w:rPr>
                <w:rFonts w:cs="Arial"/>
              </w:rPr>
              <w:t xml:space="preserve">0.89±0.04   </w:t>
            </w:r>
          </w:p>
        </w:tc>
      </w:tr>
      <w:tr w:rsidR="00F83D06" w14:paraId="0F4DF67F" w14:textId="77777777" w:rsidTr="00F83D06">
        <w:tc>
          <w:tcPr>
            <w:tcW w:w="1925" w:type="dxa"/>
          </w:tcPr>
          <w:p w14:paraId="7F2A79D9" w14:textId="4BB48C94" w:rsidR="00F83D06" w:rsidRPr="002750DB" w:rsidRDefault="00F83D06" w:rsidP="00F83D06">
            <w:pPr>
              <w:pStyle w:val="15Spacing"/>
              <w:rPr>
                <w:rFonts w:cs="Arial"/>
              </w:rPr>
            </w:pPr>
            <w:r w:rsidRPr="002750DB">
              <w:rPr>
                <w:rFonts w:cs="Arial"/>
              </w:rPr>
              <w:t>Material Advantage</w:t>
            </w:r>
          </w:p>
          <w:p w14:paraId="0D685D12" w14:textId="77777777" w:rsidR="00F83D06" w:rsidRPr="002750DB" w:rsidRDefault="00F83D06" w:rsidP="00F83D06">
            <w:pPr>
              <w:pStyle w:val="15Spacing"/>
              <w:rPr>
                <w:rFonts w:cs="Arial"/>
              </w:rPr>
            </w:pPr>
          </w:p>
        </w:tc>
        <w:tc>
          <w:tcPr>
            <w:tcW w:w="1925" w:type="dxa"/>
          </w:tcPr>
          <w:p w14:paraId="77C7402C" w14:textId="1A3237EC" w:rsidR="00F83D06" w:rsidRPr="002750DB" w:rsidRDefault="00F83D06" w:rsidP="002750DB">
            <w:pPr>
              <w:pStyle w:val="15Spacing"/>
              <w:rPr>
                <w:rFonts w:cs="Arial"/>
              </w:rPr>
            </w:pPr>
            <w:r w:rsidRPr="002750DB">
              <w:rPr>
                <w:rFonts w:cs="Arial"/>
              </w:rPr>
              <w:t xml:space="preserve">0.52         </w:t>
            </w:r>
          </w:p>
        </w:tc>
        <w:tc>
          <w:tcPr>
            <w:tcW w:w="1926" w:type="dxa"/>
          </w:tcPr>
          <w:p w14:paraId="31F5D783" w14:textId="24D06BDA" w:rsidR="00F83D06" w:rsidRPr="002750DB" w:rsidRDefault="00F83D06" w:rsidP="002750DB">
            <w:pPr>
              <w:pStyle w:val="15Spacing"/>
              <w:rPr>
                <w:rFonts w:cs="Arial"/>
              </w:rPr>
            </w:pPr>
            <w:r w:rsidRPr="002750DB">
              <w:rPr>
                <w:rFonts w:cs="Arial"/>
              </w:rPr>
              <w:t xml:space="preserve">0.64         </w:t>
            </w:r>
          </w:p>
        </w:tc>
        <w:tc>
          <w:tcPr>
            <w:tcW w:w="1926" w:type="dxa"/>
          </w:tcPr>
          <w:p w14:paraId="3F599C6C" w14:textId="172F6B52" w:rsidR="00F83D06" w:rsidRPr="002750DB" w:rsidRDefault="00F83D06" w:rsidP="002750DB">
            <w:pPr>
              <w:pStyle w:val="15Spacing"/>
              <w:rPr>
                <w:rFonts w:cs="Arial"/>
              </w:rPr>
            </w:pPr>
            <w:r w:rsidRPr="002750DB">
              <w:rPr>
                <w:rFonts w:cs="Arial"/>
              </w:rPr>
              <w:t xml:space="preserve">0.42            </w:t>
            </w:r>
          </w:p>
        </w:tc>
        <w:tc>
          <w:tcPr>
            <w:tcW w:w="1926" w:type="dxa"/>
          </w:tcPr>
          <w:p w14:paraId="6BD2C149" w14:textId="5F2805A9" w:rsidR="00F83D06" w:rsidRPr="002750DB" w:rsidRDefault="00F83D06" w:rsidP="002750DB">
            <w:pPr>
              <w:pStyle w:val="15Spacing"/>
              <w:rPr>
                <w:rFonts w:cs="Arial"/>
              </w:rPr>
            </w:pPr>
            <w:r w:rsidRPr="002750DB">
              <w:rPr>
                <w:rFonts w:cs="Arial"/>
              </w:rPr>
              <w:t xml:space="preserve">0.53±0.09   </w:t>
            </w:r>
          </w:p>
        </w:tc>
      </w:tr>
      <w:tr w:rsidR="00F83D06" w14:paraId="1A052462" w14:textId="77777777" w:rsidTr="00F83D06">
        <w:tc>
          <w:tcPr>
            <w:tcW w:w="1925" w:type="dxa"/>
          </w:tcPr>
          <w:p w14:paraId="56BBE1CC" w14:textId="4D9A0D42" w:rsidR="00F83D06" w:rsidRPr="002750DB" w:rsidRDefault="00F83D06" w:rsidP="00F83D06">
            <w:pPr>
              <w:pStyle w:val="15Spacing"/>
              <w:rPr>
                <w:rFonts w:cs="Arial"/>
              </w:rPr>
            </w:pPr>
            <w:r w:rsidRPr="002750DB">
              <w:rPr>
                <w:rFonts w:cs="Arial"/>
              </w:rPr>
              <w:t xml:space="preserve">King Safety </w:t>
            </w:r>
          </w:p>
          <w:p w14:paraId="7A1888AD" w14:textId="77777777" w:rsidR="00F83D06" w:rsidRPr="002750DB" w:rsidRDefault="00F83D06" w:rsidP="00F83D06">
            <w:pPr>
              <w:pStyle w:val="15Spacing"/>
              <w:rPr>
                <w:rFonts w:cs="Arial"/>
              </w:rPr>
            </w:pPr>
          </w:p>
        </w:tc>
        <w:tc>
          <w:tcPr>
            <w:tcW w:w="1925" w:type="dxa"/>
          </w:tcPr>
          <w:p w14:paraId="1A404A43" w14:textId="2FBAB380" w:rsidR="00F83D06" w:rsidRPr="002750DB" w:rsidRDefault="00F83D06" w:rsidP="002750DB">
            <w:pPr>
              <w:pStyle w:val="15Spacing"/>
              <w:rPr>
                <w:rFonts w:cs="Arial"/>
              </w:rPr>
            </w:pPr>
            <w:r w:rsidRPr="002750DB">
              <w:rPr>
                <w:rFonts w:cs="Arial"/>
              </w:rPr>
              <w:t xml:space="preserve">0.44         </w:t>
            </w:r>
          </w:p>
        </w:tc>
        <w:tc>
          <w:tcPr>
            <w:tcW w:w="1926" w:type="dxa"/>
          </w:tcPr>
          <w:p w14:paraId="2F6DB818" w14:textId="3EC0B14F" w:rsidR="00F83D06" w:rsidRPr="002750DB" w:rsidRDefault="00F83D06" w:rsidP="002750DB">
            <w:pPr>
              <w:pStyle w:val="15Spacing"/>
              <w:rPr>
                <w:rFonts w:cs="Arial"/>
              </w:rPr>
            </w:pPr>
            <w:r w:rsidRPr="002750DB">
              <w:rPr>
                <w:rFonts w:cs="Arial"/>
              </w:rPr>
              <w:t xml:space="preserve">0.16         </w:t>
            </w:r>
          </w:p>
        </w:tc>
        <w:tc>
          <w:tcPr>
            <w:tcW w:w="1926" w:type="dxa"/>
          </w:tcPr>
          <w:p w14:paraId="1F3C3CB3" w14:textId="640C089C" w:rsidR="00F83D06" w:rsidRPr="002750DB" w:rsidRDefault="00F83D06" w:rsidP="002750DB">
            <w:pPr>
              <w:pStyle w:val="15Spacing"/>
              <w:rPr>
                <w:rFonts w:cs="Arial"/>
              </w:rPr>
            </w:pPr>
            <w:r w:rsidRPr="002750DB">
              <w:rPr>
                <w:rFonts w:cs="Arial"/>
              </w:rPr>
              <w:t xml:space="preserve">0.64            </w:t>
            </w:r>
          </w:p>
        </w:tc>
        <w:tc>
          <w:tcPr>
            <w:tcW w:w="1926" w:type="dxa"/>
          </w:tcPr>
          <w:p w14:paraId="64F1598B" w14:textId="3C93FF94" w:rsidR="00F83D06" w:rsidRPr="002750DB" w:rsidRDefault="00F83D06" w:rsidP="002750DB">
            <w:pPr>
              <w:pStyle w:val="15Spacing"/>
              <w:rPr>
                <w:rFonts w:cs="Arial"/>
              </w:rPr>
            </w:pPr>
            <w:r w:rsidRPr="002750DB">
              <w:rPr>
                <w:rFonts w:cs="Arial"/>
              </w:rPr>
              <w:t xml:space="preserve">0.41±0.20   </w:t>
            </w:r>
          </w:p>
        </w:tc>
      </w:tr>
      <w:tr w:rsidR="00F83D06" w14:paraId="7B035816" w14:textId="77777777" w:rsidTr="006A2100">
        <w:trPr>
          <w:trHeight w:val="353"/>
        </w:trPr>
        <w:tc>
          <w:tcPr>
            <w:tcW w:w="1925" w:type="dxa"/>
          </w:tcPr>
          <w:p w14:paraId="7E4E4A06" w14:textId="7788A861" w:rsidR="00F83D06" w:rsidRPr="002750DB" w:rsidRDefault="00F83D06" w:rsidP="00F83D06">
            <w:pPr>
              <w:pStyle w:val="15Spacing"/>
              <w:rPr>
                <w:rFonts w:cs="Arial"/>
              </w:rPr>
            </w:pPr>
            <w:r w:rsidRPr="002750DB">
              <w:rPr>
                <w:rFonts w:cs="Arial"/>
              </w:rPr>
              <w:t xml:space="preserve">Endgame </w:t>
            </w:r>
          </w:p>
          <w:p w14:paraId="09C3DD04" w14:textId="77777777" w:rsidR="00F83D06" w:rsidRPr="002750DB" w:rsidRDefault="00F83D06" w:rsidP="00F83D06">
            <w:pPr>
              <w:pStyle w:val="15Spacing"/>
              <w:rPr>
                <w:rFonts w:cs="Arial"/>
              </w:rPr>
            </w:pPr>
          </w:p>
        </w:tc>
        <w:tc>
          <w:tcPr>
            <w:tcW w:w="1925" w:type="dxa"/>
          </w:tcPr>
          <w:p w14:paraId="3A02A152" w14:textId="10367B25" w:rsidR="00F83D06" w:rsidRPr="002750DB" w:rsidRDefault="00F83D06" w:rsidP="002750DB">
            <w:pPr>
              <w:pStyle w:val="15Spacing"/>
              <w:rPr>
                <w:rFonts w:cs="Arial"/>
              </w:rPr>
            </w:pPr>
            <w:r w:rsidRPr="002750DB">
              <w:rPr>
                <w:rFonts w:cs="Arial"/>
              </w:rPr>
              <w:t xml:space="preserve">0.28         </w:t>
            </w:r>
          </w:p>
        </w:tc>
        <w:tc>
          <w:tcPr>
            <w:tcW w:w="1926" w:type="dxa"/>
          </w:tcPr>
          <w:p w14:paraId="11F3897A" w14:textId="2BAFC251" w:rsidR="00F83D06" w:rsidRPr="002750DB" w:rsidRDefault="00F83D06" w:rsidP="002750DB">
            <w:pPr>
              <w:pStyle w:val="15Spacing"/>
              <w:rPr>
                <w:rFonts w:cs="Arial"/>
              </w:rPr>
            </w:pPr>
            <w:r w:rsidRPr="002750DB">
              <w:rPr>
                <w:rFonts w:cs="Arial"/>
              </w:rPr>
              <w:t xml:space="preserve">0.46         </w:t>
            </w:r>
          </w:p>
        </w:tc>
        <w:tc>
          <w:tcPr>
            <w:tcW w:w="1926" w:type="dxa"/>
          </w:tcPr>
          <w:p w14:paraId="46EDDA1F" w14:textId="4D1498CC" w:rsidR="00F83D06" w:rsidRPr="002750DB" w:rsidRDefault="00F83D06" w:rsidP="002750DB">
            <w:pPr>
              <w:pStyle w:val="15Spacing"/>
              <w:rPr>
                <w:rFonts w:cs="Arial"/>
              </w:rPr>
            </w:pPr>
            <w:r w:rsidRPr="002750DB">
              <w:rPr>
                <w:rFonts w:cs="Arial"/>
              </w:rPr>
              <w:t xml:space="preserve">0.47            </w:t>
            </w:r>
          </w:p>
        </w:tc>
        <w:tc>
          <w:tcPr>
            <w:tcW w:w="1926" w:type="dxa"/>
          </w:tcPr>
          <w:p w14:paraId="2DD5B812" w14:textId="68D140A8" w:rsidR="00F83D06" w:rsidRPr="002750DB" w:rsidRDefault="00F83D06" w:rsidP="002750DB">
            <w:pPr>
              <w:pStyle w:val="15Spacing"/>
              <w:rPr>
                <w:rFonts w:cs="Arial"/>
              </w:rPr>
            </w:pPr>
            <w:r w:rsidRPr="002750DB">
              <w:rPr>
                <w:rFonts w:cs="Arial"/>
              </w:rPr>
              <w:t xml:space="preserve">0.40±0.09   </w:t>
            </w:r>
          </w:p>
        </w:tc>
      </w:tr>
      <w:tr w:rsidR="00F83D06" w14:paraId="6C0769CD" w14:textId="77777777" w:rsidTr="00F83D06">
        <w:tc>
          <w:tcPr>
            <w:tcW w:w="1925" w:type="dxa"/>
          </w:tcPr>
          <w:p w14:paraId="50DD0B94" w14:textId="4A9EB91C" w:rsidR="00F83D06" w:rsidRPr="002750DB" w:rsidRDefault="00F83D06" w:rsidP="00F83D06">
            <w:pPr>
              <w:pStyle w:val="15Spacing"/>
              <w:rPr>
                <w:rFonts w:cs="Arial"/>
              </w:rPr>
            </w:pPr>
            <w:r w:rsidRPr="002750DB">
              <w:rPr>
                <w:rFonts w:cs="Arial"/>
              </w:rPr>
              <w:t>White to Move</w:t>
            </w:r>
          </w:p>
        </w:tc>
        <w:tc>
          <w:tcPr>
            <w:tcW w:w="1925" w:type="dxa"/>
          </w:tcPr>
          <w:p w14:paraId="4B120854" w14:textId="235A1FC4" w:rsidR="00F83D06" w:rsidRPr="002750DB" w:rsidRDefault="00F83D06" w:rsidP="002750DB">
            <w:pPr>
              <w:pStyle w:val="15Spacing"/>
              <w:rPr>
                <w:rFonts w:cs="Arial"/>
              </w:rPr>
            </w:pPr>
            <w:r w:rsidRPr="002750DB">
              <w:rPr>
                <w:rFonts w:cs="Arial"/>
              </w:rPr>
              <w:t xml:space="preserve">0.31         </w:t>
            </w:r>
          </w:p>
        </w:tc>
        <w:tc>
          <w:tcPr>
            <w:tcW w:w="1926" w:type="dxa"/>
          </w:tcPr>
          <w:p w14:paraId="0DD65702" w14:textId="63586D2F" w:rsidR="00F83D06" w:rsidRPr="002750DB" w:rsidRDefault="00F83D06" w:rsidP="002750DB">
            <w:pPr>
              <w:pStyle w:val="15Spacing"/>
              <w:rPr>
                <w:rFonts w:cs="Arial"/>
              </w:rPr>
            </w:pPr>
            <w:r w:rsidRPr="002750DB">
              <w:rPr>
                <w:rFonts w:cs="Arial"/>
              </w:rPr>
              <w:t xml:space="preserve">0.39         </w:t>
            </w:r>
          </w:p>
        </w:tc>
        <w:tc>
          <w:tcPr>
            <w:tcW w:w="1926" w:type="dxa"/>
          </w:tcPr>
          <w:p w14:paraId="72D4AF0E" w14:textId="183A683E" w:rsidR="00F83D06" w:rsidRPr="002750DB" w:rsidRDefault="00F83D06" w:rsidP="002750DB">
            <w:pPr>
              <w:pStyle w:val="15Spacing"/>
              <w:rPr>
                <w:rFonts w:cs="Arial"/>
              </w:rPr>
            </w:pPr>
            <w:r w:rsidRPr="002750DB">
              <w:rPr>
                <w:rFonts w:cs="Arial"/>
              </w:rPr>
              <w:t xml:space="preserve">0.28            </w:t>
            </w:r>
          </w:p>
        </w:tc>
        <w:tc>
          <w:tcPr>
            <w:tcW w:w="1926" w:type="dxa"/>
          </w:tcPr>
          <w:p w14:paraId="644CA94A" w14:textId="403503C7" w:rsidR="00F83D06" w:rsidRPr="002750DB" w:rsidRDefault="00F83D06" w:rsidP="002750DB">
            <w:pPr>
              <w:pStyle w:val="15Spacing"/>
              <w:rPr>
                <w:rFonts w:cs="Arial"/>
              </w:rPr>
            </w:pPr>
            <w:r w:rsidRPr="002750DB">
              <w:rPr>
                <w:rFonts w:cs="Arial"/>
              </w:rPr>
              <w:t xml:space="preserve">0.33±0.05   </w:t>
            </w:r>
          </w:p>
        </w:tc>
      </w:tr>
    </w:tbl>
    <w:p w14:paraId="4CAFF613" w14:textId="77777777" w:rsidR="00F83D06" w:rsidRPr="002750DB" w:rsidRDefault="00F83D06" w:rsidP="002750DB">
      <w:pPr>
        <w:pStyle w:val="15Spacing"/>
        <w:rPr>
          <w:rFonts w:cs="Arial"/>
        </w:rPr>
      </w:pPr>
    </w:p>
    <w:p w14:paraId="0F90BB30" w14:textId="605C23A1" w:rsidR="001662A7" w:rsidRDefault="00A806BA" w:rsidP="00A806BA">
      <w:pPr>
        <w:pStyle w:val="Caption"/>
        <w:rPr>
          <w:rFonts w:cs="Arial"/>
          <w:i/>
          <w:iCs/>
        </w:rPr>
      </w:pPr>
      <w:bookmarkStart w:id="103" w:name="_Toc208148609"/>
      <w:r>
        <w:lastRenderedPageBreak/>
        <w:t xml:space="preserve">Table </w:t>
      </w:r>
      <w:fldSimple w:instr=" SEQ Table \* ARABIC ">
        <w:r w:rsidR="00BF42AB">
          <w:rPr>
            <w:noProof/>
          </w:rPr>
          <w:t>10</w:t>
        </w:r>
      </w:fldSimple>
      <w:r>
        <w:t>:</w:t>
      </w:r>
      <w:r w:rsidRPr="00CB7CDF">
        <w:t xml:space="preserve"> TCAV scores showing concept representation strength (0=weak, 1=strong) across architectures</w:t>
      </w:r>
      <w:bookmarkEnd w:id="103"/>
    </w:p>
    <w:p w14:paraId="62A57F56" w14:textId="0212E46E" w:rsidR="001662A7" w:rsidRDefault="001662A7" w:rsidP="002750DB">
      <w:pPr>
        <w:pStyle w:val="15Spacing"/>
        <w:rPr>
          <w:rFonts w:cs="Arial"/>
        </w:rPr>
      </w:pPr>
      <w:r>
        <w:rPr>
          <w:rFonts w:cs="Arial"/>
          <w:noProof/>
        </w:rPr>
        <w:drawing>
          <wp:inline distT="0" distB="0" distL="0" distR="0" wp14:anchorId="29D20FCD" wp14:editId="7AB4FC05">
            <wp:extent cx="5667375" cy="1871662"/>
            <wp:effectExtent l="0" t="0" r="0" b="0"/>
            <wp:docPr id="7767388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3883" name="Picture 4" descr="A screenshot of a computer&#10;&#10;AI-generated content may be incorrect."/>
                    <pic:cNvPicPr/>
                  </pic:nvPicPr>
                  <pic:blipFill rotWithShape="1">
                    <a:blip r:embed="rId40" cstate="print">
                      <a:extLst>
                        <a:ext uri="{28A0092B-C50C-407E-A947-70E740481C1C}">
                          <a14:useLocalDpi xmlns:a14="http://schemas.microsoft.com/office/drawing/2010/main" val="0"/>
                        </a:ext>
                      </a:extLst>
                    </a:blip>
                    <a:srcRect l="7392" t="28777" b="16848"/>
                    <a:stretch>
                      <a:fillRect/>
                    </a:stretch>
                  </pic:blipFill>
                  <pic:spPr bwMode="auto">
                    <a:xfrm>
                      <a:off x="0" y="0"/>
                      <a:ext cx="5667693" cy="1871767"/>
                    </a:xfrm>
                    <a:prstGeom prst="rect">
                      <a:avLst/>
                    </a:prstGeom>
                    <a:ln>
                      <a:noFill/>
                    </a:ln>
                    <a:extLst>
                      <a:ext uri="{53640926-AAD7-44D8-BBD7-CCE9431645EC}">
                        <a14:shadowObscured xmlns:a14="http://schemas.microsoft.com/office/drawing/2010/main"/>
                      </a:ext>
                    </a:extLst>
                  </pic:spPr>
                </pic:pic>
              </a:graphicData>
            </a:graphic>
          </wp:inline>
        </w:drawing>
      </w:r>
    </w:p>
    <w:p w14:paraId="4DC7DB6E" w14:textId="2F40D9A9" w:rsidR="00A72F2F" w:rsidRPr="00A806BA" w:rsidRDefault="00A806BA" w:rsidP="00A806BA">
      <w:pPr>
        <w:pStyle w:val="Caption"/>
        <w:rPr>
          <w:rFonts w:cs="Arial"/>
          <w:b w:val="0"/>
          <w:bCs w:val="0"/>
          <w:i/>
          <w:iCs/>
        </w:rPr>
      </w:pPr>
      <w:bookmarkStart w:id="104" w:name="_Toc208130752"/>
      <w:r w:rsidRPr="00A806BA">
        <w:rPr>
          <w:i/>
          <w:iCs/>
        </w:rPr>
        <w:t xml:space="preserve">Figure </w:t>
      </w:r>
      <w:r w:rsidRPr="00A806BA">
        <w:rPr>
          <w:i/>
          <w:iCs/>
        </w:rPr>
        <w:fldChar w:fldCharType="begin"/>
      </w:r>
      <w:r w:rsidRPr="00A806BA">
        <w:rPr>
          <w:i/>
          <w:iCs/>
        </w:rPr>
        <w:instrText xml:space="preserve"> SEQ Figure \* ARABIC </w:instrText>
      </w:r>
      <w:r w:rsidRPr="00A806BA">
        <w:rPr>
          <w:i/>
          <w:iCs/>
        </w:rPr>
        <w:fldChar w:fldCharType="separate"/>
      </w:r>
      <w:r w:rsidR="009D4A33">
        <w:rPr>
          <w:i/>
          <w:iCs/>
          <w:noProof/>
        </w:rPr>
        <w:t>22</w:t>
      </w:r>
      <w:r w:rsidRPr="00A806BA">
        <w:rPr>
          <w:i/>
          <w:iCs/>
        </w:rPr>
        <w:fldChar w:fldCharType="end"/>
      </w:r>
      <w:r w:rsidRPr="00A806BA">
        <w:rPr>
          <w:i/>
          <w:iCs/>
        </w:rPr>
        <w:t>:</w:t>
      </w:r>
      <w:r w:rsidRPr="00A806BA">
        <w:rPr>
          <w:b w:val="0"/>
          <w:bCs w:val="0"/>
          <w:i/>
          <w:iCs/>
        </w:rPr>
        <w:t xml:space="preserve"> TCAV Scores Comprehensive Analysis Two-panel figure showing (1) Concept consistency bar chart with error bars, (2) 12-plane vs 19-plane comparison</w:t>
      </w:r>
      <w:bookmarkEnd w:id="104"/>
    </w:p>
    <w:p w14:paraId="76E7CFC0" w14:textId="3619E912" w:rsidR="00692771" w:rsidRDefault="00692771" w:rsidP="002750DB">
      <w:pPr>
        <w:pStyle w:val="15Spacing"/>
        <w:rPr>
          <w:rFonts w:cs="Arial"/>
        </w:rPr>
      </w:pPr>
      <w:r>
        <w:rPr>
          <w:rFonts w:cs="Arial"/>
          <w:noProof/>
        </w:rPr>
        <w:drawing>
          <wp:inline distT="0" distB="0" distL="0" distR="0" wp14:anchorId="1B0F15CF" wp14:editId="2CC45781">
            <wp:extent cx="5291081" cy="1899285"/>
            <wp:effectExtent l="0" t="0" r="5080" b="5715"/>
            <wp:docPr id="16082338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3382" name="Picture 9" descr="A screenshot of a computer&#10;&#10;AI-generated content may be incorrect."/>
                    <pic:cNvPicPr/>
                  </pic:nvPicPr>
                  <pic:blipFill rotWithShape="1">
                    <a:blip r:embed="rId41" cstate="print">
                      <a:extLst>
                        <a:ext uri="{28A0092B-C50C-407E-A947-70E740481C1C}">
                          <a14:useLocalDpi xmlns:a14="http://schemas.microsoft.com/office/drawing/2010/main" val="0"/>
                        </a:ext>
                      </a:extLst>
                    </a:blip>
                    <a:srcRect l="6757" t="37794" r="6784" b="7028"/>
                    <a:stretch>
                      <a:fillRect/>
                    </a:stretch>
                  </pic:blipFill>
                  <pic:spPr bwMode="auto">
                    <a:xfrm>
                      <a:off x="0" y="0"/>
                      <a:ext cx="5291393" cy="1899397"/>
                    </a:xfrm>
                    <a:prstGeom prst="rect">
                      <a:avLst/>
                    </a:prstGeom>
                    <a:ln>
                      <a:noFill/>
                    </a:ln>
                    <a:extLst>
                      <a:ext uri="{53640926-AAD7-44D8-BBD7-CCE9431645EC}">
                        <a14:shadowObscured xmlns:a14="http://schemas.microsoft.com/office/drawing/2010/main"/>
                      </a:ext>
                    </a:extLst>
                  </pic:spPr>
                </pic:pic>
              </a:graphicData>
            </a:graphic>
          </wp:inline>
        </w:drawing>
      </w:r>
    </w:p>
    <w:p w14:paraId="05C33CDA" w14:textId="2BC391B0" w:rsidR="00A72F2F" w:rsidRPr="00A806BA" w:rsidRDefault="00A806BA" w:rsidP="00A806BA">
      <w:pPr>
        <w:pStyle w:val="Caption"/>
        <w:rPr>
          <w:rFonts w:cs="Arial"/>
          <w:i/>
          <w:iCs/>
        </w:rPr>
      </w:pPr>
      <w:bookmarkStart w:id="105" w:name="_Toc208130753"/>
      <w:r w:rsidRPr="00A806BA">
        <w:rPr>
          <w:i/>
          <w:iCs/>
        </w:rPr>
        <w:t xml:space="preserve">Figure </w:t>
      </w:r>
      <w:r w:rsidRPr="00A806BA">
        <w:rPr>
          <w:i/>
          <w:iCs/>
        </w:rPr>
        <w:fldChar w:fldCharType="begin"/>
      </w:r>
      <w:r w:rsidRPr="00A806BA">
        <w:rPr>
          <w:i/>
          <w:iCs/>
        </w:rPr>
        <w:instrText xml:space="preserve"> SEQ Figure \* ARABIC </w:instrText>
      </w:r>
      <w:r w:rsidRPr="00A806BA">
        <w:rPr>
          <w:i/>
          <w:iCs/>
        </w:rPr>
        <w:fldChar w:fldCharType="separate"/>
      </w:r>
      <w:r w:rsidR="009D4A33">
        <w:rPr>
          <w:i/>
          <w:iCs/>
          <w:noProof/>
        </w:rPr>
        <w:t>23</w:t>
      </w:r>
      <w:r w:rsidRPr="00A806BA">
        <w:rPr>
          <w:i/>
          <w:iCs/>
        </w:rPr>
        <w:fldChar w:fldCharType="end"/>
      </w:r>
      <w:r w:rsidRPr="00A806BA">
        <w:rPr>
          <w:i/>
          <w:iCs/>
        </w:rPr>
        <w:t xml:space="preserve">: </w:t>
      </w:r>
      <w:r w:rsidRPr="00071B7E">
        <w:rPr>
          <w:b w:val="0"/>
          <w:bCs w:val="0"/>
          <w:i/>
          <w:iCs/>
        </w:rPr>
        <w:t>TCAV Scores Comprehensive Analysis Two-panel figure showing (1) TCAV score heatmap across models and concepts, (2) CAV accuracy validation scores</w:t>
      </w:r>
      <w:bookmarkEnd w:id="105"/>
    </w:p>
    <w:p w14:paraId="4F0F984E" w14:textId="77777777" w:rsidR="004173DB" w:rsidRPr="002750DB" w:rsidRDefault="004173DB" w:rsidP="002750DB">
      <w:pPr>
        <w:pStyle w:val="15Spacing"/>
        <w:rPr>
          <w:rFonts w:cs="Arial"/>
        </w:rPr>
      </w:pPr>
    </w:p>
    <w:p w14:paraId="0F8F5263" w14:textId="77777777" w:rsidR="002750DB" w:rsidRPr="002750DB" w:rsidRDefault="002750DB" w:rsidP="002750DB">
      <w:pPr>
        <w:pStyle w:val="15Spacing"/>
        <w:rPr>
          <w:rFonts w:cs="Arial"/>
        </w:rPr>
      </w:pPr>
      <w:r w:rsidRPr="002750DB">
        <w:rPr>
          <w:rFonts w:cs="Arial"/>
          <w:b/>
          <w:bCs/>
        </w:rPr>
        <w:t>Universal Concepts:</w:t>
      </w:r>
      <w:r w:rsidRPr="002750DB">
        <w:rPr>
          <w:rFonts w:cs="Arial"/>
        </w:rPr>
        <w:t xml:space="preserve"> High Mobility emerges as the most consistently represented concept (0.89±0.04), indicating all architectures successfully internalize tactical awareness regardless of design differences.</w:t>
      </w:r>
    </w:p>
    <w:p w14:paraId="08585086" w14:textId="77777777" w:rsidR="002750DB" w:rsidRPr="002750DB" w:rsidRDefault="002750DB" w:rsidP="002750DB">
      <w:pPr>
        <w:pStyle w:val="15Spacing"/>
        <w:rPr>
          <w:rFonts w:cs="Arial"/>
        </w:rPr>
      </w:pPr>
      <w:r w:rsidRPr="002750DB">
        <w:rPr>
          <w:rFonts w:cs="Arial"/>
          <w:b/>
          <w:bCs/>
        </w:rPr>
        <w:t>Architecture-Dependent Concepts:</w:t>
      </w:r>
      <w:r w:rsidRPr="002750DB">
        <w:rPr>
          <w:rFonts w:cs="Arial"/>
        </w:rPr>
        <w:t xml:space="preserve"> En Passant shows highest variability (0.18±0.14), suggesting rule-based concepts depend more heavily on architectural inductive biases.</w:t>
      </w:r>
    </w:p>
    <w:p w14:paraId="5A571A96" w14:textId="6B513755" w:rsidR="0051068D" w:rsidRPr="00071B7E" w:rsidRDefault="002750DB" w:rsidP="002750DB">
      <w:pPr>
        <w:pStyle w:val="15Spacing"/>
        <w:rPr>
          <w:rFonts w:cs="Arial"/>
        </w:rPr>
      </w:pPr>
      <w:r w:rsidRPr="002750DB">
        <w:rPr>
          <w:rFonts w:cs="Arial"/>
          <w:b/>
          <w:bCs/>
        </w:rPr>
        <w:t>Input Encoding Validation:</w:t>
      </w:r>
      <w:r w:rsidRPr="002750DB">
        <w:rPr>
          <w:rFonts w:cs="Arial"/>
        </w:rPr>
        <w:t xml:space="preserve"> 19-plane models demonstrate superior concept learning for rule-dependent patterns (+0.08 average improvement for White to Move, +0.05 for High Mobility).</w:t>
      </w:r>
    </w:p>
    <w:p w14:paraId="1E774E9C" w14:textId="22945AA9" w:rsidR="0051068D" w:rsidRPr="004E2D3E" w:rsidRDefault="004E2D3E" w:rsidP="002750DB">
      <w:pPr>
        <w:pStyle w:val="Heading2"/>
      </w:pPr>
      <w:bookmarkStart w:id="106" w:name="_Toc208141168"/>
      <w:r>
        <w:t>Research Question Evaluation</w:t>
      </w:r>
      <w:bookmarkEnd w:id="106"/>
    </w:p>
    <w:p w14:paraId="1299ECE7" w14:textId="77777777" w:rsidR="002750DB" w:rsidRPr="002750DB" w:rsidRDefault="002750DB" w:rsidP="002750DB">
      <w:pPr>
        <w:pStyle w:val="15Spacing"/>
        <w:rPr>
          <w:rFonts w:cs="Arial"/>
          <w:b/>
          <w:bCs/>
        </w:rPr>
      </w:pPr>
      <w:r w:rsidRPr="002750DB">
        <w:rPr>
          <w:rFonts w:cs="Arial"/>
          <w:b/>
          <w:bCs/>
        </w:rPr>
        <w:t>RQ1: CNN Move Prediction Accuracy vs Benchmark Engines</w:t>
      </w:r>
    </w:p>
    <w:p w14:paraId="36221590" w14:textId="0510CDD3" w:rsidR="002750DB" w:rsidRDefault="000F63A1" w:rsidP="002750DB">
      <w:pPr>
        <w:pStyle w:val="15Spacing"/>
        <w:rPr>
          <w:rFonts w:cs="Arial"/>
        </w:rPr>
      </w:pPr>
      <w:r>
        <w:rPr>
          <w:rFonts w:cs="Arial"/>
        </w:rPr>
        <w:t>All our</w:t>
      </w:r>
      <w:r w:rsidR="004E2D3E">
        <w:rPr>
          <w:rFonts w:cs="Arial"/>
        </w:rPr>
        <w:t xml:space="preserve"> </w:t>
      </w:r>
      <w:r w:rsidR="002750DB" w:rsidRPr="00E66890">
        <w:rPr>
          <w:rFonts w:cs="Arial"/>
        </w:rPr>
        <w:t xml:space="preserve">CNNs achieve 28.9-34.2% </w:t>
      </w:r>
      <w:proofErr w:type="gramStart"/>
      <w:r w:rsidR="002750DB" w:rsidRPr="00E66890">
        <w:rPr>
          <w:rFonts w:cs="Arial"/>
        </w:rPr>
        <w:t>Top-1</w:t>
      </w:r>
      <w:proofErr w:type="gramEnd"/>
      <w:r w:rsidR="002750DB" w:rsidRPr="00E66890">
        <w:rPr>
          <w:rFonts w:cs="Arial"/>
        </w:rPr>
        <w:t xml:space="preserve"> agreement with Stockfish recommendations, representing a </w:t>
      </w:r>
      <w:r w:rsidR="00507938">
        <w:rPr>
          <w:rFonts w:cs="Arial"/>
        </w:rPr>
        <w:t>ten to twelve times</w:t>
      </w:r>
      <w:r w:rsidR="002750DB" w:rsidRPr="00E66890">
        <w:rPr>
          <w:rFonts w:cs="Arial"/>
        </w:rPr>
        <w:t xml:space="preserve"> improvement over random legal move selection (~3%). While below grandmaster-level play, this demonstrates substantial chess understanding suitable for interpretability analysis.</w:t>
      </w:r>
    </w:p>
    <w:p w14:paraId="641DB46F" w14:textId="77777777" w:rsidR="00507938" w:rsidRPr="00E66890" w:rsidRDefault="00507938" w:rsidP="002750DB">
      <w:pPr>
        <w:pStyle w:val="15Spacing"/>
        <w:rPr>
          <w:rFonts w:cs="Arial"/>
        </w:rPr>
      </w:pPr>
    </w:p>
    <w:p w14:paraId="54A1FF44" w14:textId="77777777" w:rsidR="002750DB" w:rsidRPr="00E66890" w:rsidRDefault="002750DB" w:rsidP="002750DB">
      <w:pPr>
        <w:pStyle w:val="15Spacing"/>
        <w:rPr>
          <w:rFonts w:cs="Arial"/>
        </w:rPr>
      </w:pPr>
      <w:r w:rsidRPr="00E66890">
        <w:rPr>
          <w:rFonts w:cs="Arial"/>
        </w:rPr>
        <w:lastRenderedPageBreak/>
        <w:t>Statistical Significance: Architecture choice significantly impacts performance (ANOVA, F=12.7, p&lt;0.001), with ResNet-50 consistently outperforming VGG-16 and DenseNet-121 across both encoding schemes.</w:t>
      </w:r>
    </w:p>
    <w:p w14:paraId="1C86729E" w14:textId="77777777" w:rsidR="002750DB" w:rsidRPr="002750DB" w:rsidRDefault="002750DB" w:rsidP="002750DB">
      <w:pPr>
        <w:pStyle w:val="15Spacing"/>
        <w:rPr>
          <w:rFonts w:cs="Arial"/>
        </w:rPr>
      </w:pPr>
    </w:p>
    <w:p w14:paraId="65CAB841" w14:textId="77777777" w:rsidR="002750DB" w:rsidRPr="002750DB" w:rsidRDefault="002750DB" w:rsidP="002750DB">
      <w:pPr>
        <w:pStyle w:val="15Spacing"/>
        <w:rPr>
          <w:rFonts w:cs="Arial"/>
          <w:b/>
          <w:bCs/>
        </w:rPr>
      </w:pPr>
      <w:r w:rsidRPr="002750DB">
        <w:rPr>
          <w:rFonts w:cs="Arial"/>
          <w:b/>
          <w:bCs/>
        </w:rPr>
        <w:t>RQ2: Optimal Interpretability Techniques for Chess Concepts</w:t>
      </w:r>
    </w:p>
    <w:p w14:paraId="2D0B8CAD" w14:textId="78CEA3FB" w:rsidR="002750DB" w:rsidRPr="00E66890" w:rsidRDefault="002750DB" w:rsidP="002750DB">
      <w:pPr>
        <w:pStyle w:val="15Spacing"/>
        <w:rPr>
          <w:rFonts w:cs="Arial"/>
        </w:rPr>
      </w:pPr>
      <w:r w:rsidRPr="00E66890">
        <w:rPr>
          <w:rFonts w:cs="Arial"/>
        </w:rPr>
        <w:t>Method complementarity provides the most comprehensive insights, with each technique revealing different aspects of model reasoning:</w:t>
      </w:r>
    </w:p>
    <w:p w14:paraId="2F209460" w14:textId="77777777" w:rsidR="002750DB" w:rsidRPr="00E66890" w:rsidRDefault="002750DB">
      <w:pPr>
        <w:pStyle w:val="15Spacing"/>
        <w:numPr>
          <w:ilvl w:val="0"/>
          <w:numId w:val="16"/>
        </w:numPr>
        <w:rPr>
          <w:rFonts w:cs="Arial"/>
        </w:rPr>
      </w:pPr>
      <w:r w:rsidRPr="00E66890">
        <w:rPr>
          <w:rFonts w:cs="Arial"/>
        </w:rPr>
        <w:t>SHAP: Best for quantifying feature-level concept importance and architectural biases</w:t>
      </w:r>
    </w:p>
    <w:p w14:paraId="0FE90450" w14:textId="77777777" w:rsidR="002750DB" w:rsidRPr="00E66890" w:rsidRDefault="002750DB">
      <w:pPr>
        <w:pStyle w:val="15Spacing"/>
        <w:numPr>
          <w:ilvl w:val="0"/>
          <w:numId w:val="16"/>
        </w:numPr>
        <w:rPr>
          <w:rFonts w:cs="Arial"/>
        </w:rPr>
      </w:pPr>
      <w:r w:rsidRPr="00E66890">
        <w:rPr>
          <w:rFonts w:cs="Arial"/>
        </w:rPr>
        <w:t>TCAV: Most effective for validating human-interpretable concept internalization</w:t>
      </w:r>
    </w:p>
    <w:p w14:paraId="795737F1" w14:textId="77777777" w:rsidR="002750DB" w:rsidRPr="00E66890" w:rsidRDefault="002750DB">
      <w:pPr>
        <w:pStyle w:val="15Spacing"/>
        <w:numPr>
          <w:ilvl w:val="0"/>
          <w:numId w:val="16"/>
        </w:numPr>
        <w:rPr>
          <w:rFonts w:cs="Arial"/>
        </w:rPr>
      </w:pPr>
      <w:r w:rsidRPr="00E66890">
        <w:rPr>
          <w:rFonts w:cs="Arial"/>
        </w:rPr>
        <w:t>Gradient methods: Optimal for spatial attention visualization and move-specific explanations</w:t>
      </w:r>
    </w:p>
    <w:p w14:paraId="220A1250" w14:textId="77777777" w:rsidR="002750DB" w:rsidRPr="00E66890" w:rsidRDefault="002750DB" w:rsidP="002750DB">
      <w:pPr>
        <w:pStyle w:val="15Spacing"/>
        <w:rPr>
          <w:rFonts w:cs="Arial"/>
        </w:rPr>
      </w:pPr>
      <w:r w:rsidRPr="00E66890">
        <w:rPr>
          <w:rFonts w:cs="Arial"/>
        </w:rPr>
        <w:t>Cross-method correlation analysis shows moderate consistency (ρ=0.34-0.67), indicating methods capture overlapping but distinct aspects of model interpretability.</w:t>
      </w:r>
    </w:p>
    <w:p w14:paraId="1458D9CC" w14:textId="77777777" w:rsidR="002750DB" w:rsidRDefault="002750DB" w:rsidP="002750DB">
      <w:pPr>
        <w:pStyle w:val="15Spacing"/>
        <w:rPr>
          <w:rFonts w:cs="Arial"/>
          <w:b/>
          <w:bCs/>
        </w:rPr>
      </w:pPr>
    </w:p>
    <w:p w14:paraId="776D40FB" w14:textId="6CE7D164" w:rsidR="002750DB" w:rsidRPr="002750DB" w:rsidRDefault="002750DB" w:rsidP="002750DB">
      <w:pPr>
        <w:pStyle w:val="15Spacing"/>
        <w:rPr>
          <w:rFonts w:cs="Arial"/>
          <w:b/>
          <w:bCs/>
        </w:rPr>
      </w:pPr>
      <w:r w:rsidRPr="002750DB">
        <w:rPr>
          <w:rFonts w:cs="Arial"/>
          <w:b/>
          <w:bCs/>
        </w:rPr>
        <w:t>RQ3: Consistency Across Interpretability Methods</w:t>
      </w:r>
    </w:p>
    <w:p w14:paraId="3562C6AF" w14:textId="2A75BE6F" w:rsidR="002750DB" w:rsidRPr="00E66890" w:rsidRDefault="002750DB" w:rsidP="002750DB">
      <w:pPr>
        <w:pStyle w:val="15Spacing"/>
        <w:rPr>
          <w:rFonts w:cs="Arial"/>
        </w:rPr>
      </w:pPr>
      <w:r w:rsidRPr="00E66890">
        <w:rPr>
          <w:rFonts w:cs="Arial"/>
        </w:rPr>
        <w:t>Triangulation across three interpretability approaches reveals consistent patterns:</w:t>
      </w:r>
    </w:p>
    <w:p w14:paraId="296CF7D3" w14:textId="77777777" w:rsidR="002750DB" w:rsidRPr="00E66890" w:rsidRDefault="002750DB">
      <w:pPr>
        <w:pStyle w:val="15Spacing"/>
        <w:numPr>
          <w:ilvl w:val="0"/>
          <w:numId w:val="17"/>
        </w:numPr>
        <w:rPr>
          <w:rFonts w:cs="Arial"/>
        </w:rPr>
      </w:pPr>
      <w:r w:rsidRPr="00E66890">
        <w:rPr>
          <w:rFonts w:cs="Arial"/>
        </w:rPr>
        <w:t>All methods identify mobility as universally important across architectures</w:t>
      </w:r>
    </w:p>
    <w:p w14:paraId="546C21BC" w14:textId="77777777" w:rsidR="002750DB" w:rsidRPr="00E66890" w:rsidRDefault="002750DB">
      <w:pPr>
        <w:pStyle w:val="15Spacing"/>
        <w:numPr>
          <w:ilvl w:val="0"/>
          <w:numId w:val="17"/>
        </w:numPr>
        <w:rPr>
          <w:rFonts w:cs="Arial"/>
        </w:rPr>
      </w:pPr>
      <w:r w:rsidRPr="00E66890">
        <w:rPr>
          <w:rFonts w:cs="Arial"/>
        </w:rPr>
        <w:t>Material evaluation consistently emerges as architecture-dependent</w:t>
      </w:r>
    </w:p>
    <w:p w14:paraId="5356F918" w14:textId="77777777" w:rsidR="002750DB" w:rsidRPr="00E66890" w:rsidRDefault="002750DB">
      <w:pPr>
        <w:pStyle w:val="15Spacing"/>
        <w:numPr>
          <w:ilvl w:val="0"/>
          <w:numId w:val="17"/>
        </w:numPr>
        <w:rPr>
          <w:rFonts w:cs="Arial"/>
        </w:rPr>
      </w:pPr>
      <w:r w:rsidRPr="00E66890">
        <w:rPr>
          <w:rFonts w:cs="Arial"/>
        </w:rPr>
        <w:t>19-plane encoding benefits validated across SHAP, TCAV, and gradient analyses</w:t>
      </w:r>
    </w:p>
    <w:p w14:paraId="4A9EF8B7" w14:textId="77777777" w:rsidR="002750DB" w:rsidRPr="00E66890" w:rsidRDefault="002750DB" w:rsidP="002750DB">
      <w:pPr>
        <w:pStyle w:val="15Spacing"/>
        <w:rPr>
          <w:rFonts w:cs="Arial"/>
        </w:rPr>
      </w:pPr>
      <w:r w:rsidRPr="00E66890">
        <w:rPr>
          <w:rFonts w:cs="Arial"/>
        </w:rPr>
        <w:t>Reliability Metrics: Surrogate model fidelity (0.73-0.81), CAV separability (0.80-1.00), and cross-method correlation (0.34-0.67) indicate robust interpretability framework.</w:t>
      </w:r>
    </w:p>
    <w:p w14:paraId="62C5537C" w14:textId="77777777" w:rsidR="002750DB" w:rsidRDefault="002750DB" w:rsidP="002750DB">
      <w:pPr>
        <w:pStyle w:val="15Spacing"/>
        <w:rPr>
          <w:rFonts w:cs="Arial"/>
          <w:b/>
          <w:bCs/>
        </w:rPr>
      </w:pPr>
    </w:p>
    <w:p w14:paraId="4FB86D01" w14:textId="2FA83350" w:rsidR="002750DB" w:rsidRPr="002750DB" w:rsidRDefault="002750DB" w:rsidP="002750DB">
      <w:pPr>
        <w:pStyle w:val="15Spacing"/>
        <w:rPr>
          <w:rFonts w:cs="Arial"/>
          <w:b/>
          <w:bCs/>
        </w:rPr>
      </w:pPr>
      <w:r w:rsidRPr="002750DB">
        <w:rPr>
          <w:rFonts w:cs="Arial"/>
          <w:b/>
          <w:bCs/>
        </w:rPr>
        <w:t>RQ4: Chess Concept Learning in Deep Networks</w:t>
      </w:r>
    </w:p>
    <w:p w14:paraId="713AA81C" w14:textId="021771AF" w:rsidR="002750DB" w:rsidRPr="00E66890" w:rsidRDefault="002750DB" w:rsidP="002750DB">
      <w:pPr>
        <w:pStyle w:val="15Spacing"/>
        <w:rPr>
          <w:rFonts w:cs="Arial"/>
        </w:rPr>
      </w:pPr>
      <w:r w:rsidRPr="00E66890">
        <w:rPr>
          <w:rFonts w:cs="Arial"/>
        </w:rPr>
        <w:t>Networks demonstrably learn human-interpretable chess concepts without explicit supervision:</w:t>
      </w:r>
    </w:p>
    <w:p w14:paraId="725037D3" w14:textId="77777777" w:rsidR="002750DB" w:rsidRPr="00E66890" w:rsidRDefault="002750DB">
      <w:pPr>
        <w:pStyle w:val="15Spacing"/>
        <w:numPr>
          <w:ilvl w:val="0"/>
          <w:numId w:val="18"/>
        </w:numPr>
        <w:rPr>
          <w:rFonts w:cs="Arial"/>
        </w:rPr>
      </w:pPr>
      <w:r w:rsidRPr="00E66890">
        <w:rPr>
          <w:rFonts w:cs="Arial"/>
        </w:rPr>
        <w:t>Tactical concepts (mobility, material) show strong universal representation</w:t>
      </w:r>
    </w:p>
    <w:p w14:paraId="0A7A8B06" w14:textId="77777777" w:rsidR="002750DB" w:rsidRPr="00E66890" w:rsidRDefault="002750DB">
      <w:pPr>
        <w:pStyle w:val="15Spacing"/>
        <w:numPr>
          <w:ilvl w:val="0"/>
          <w:numId w:val="18"/>
        </w:numPr>
        <w:rPr>
          <w:rFonts w:cs="Arial"/>
        </w:rPr>
      </w:pPr>
      <w:r w:rsidRPr="00E66890">
        <w:rPr>
          <w:rFonts w:cs="Arial"/>
        </w:rPr>
        <w:t>Positional concepts (castling, king safety) exhibit architectural dependence</w:t>
      </w:r>
    </w:p>
    <w:p w14:paraId="1A3411EA" w14:textId="77777777" w:rsidR="002750DB" w:rsidRPr="00E66890" w:rsidRDefault="002750DB">
      <w:pPr>
        <w:pStyle w:val="15Spacing"/>
        <w:numPr>
          <w:ilvl w:val="0"/>
          <w:numId w:val="18"/>
        </w:numPr>
        <w:rPr>
          <w:rFonts w:cs="Arial"/>
        </w:rPr>
      </w:pPr>
      <w:r w:rsidRPr="00E66890">
        <w:rPr>
          <w:rFonts w:cs="Arial"/>
        </w:rPr>
        <w:t>Rule-based concepts benefit significantly from explicit encoding (19-plane advantage)</w:t>
      </w:r>
    </w:p>
    <w:p w14:paraId="352C50C5" w14:textId="1180FEBA" w:rsidR="00CF1171" w:rsidRPr="00071B7E" w:rsidRDefault="00610CB0" w:rsidP="002750DB">
      <w:pPr>
        <w:pStyle w:val="15Spacing"/>
        <w:rPr>
          <w:rFonts w:cs="Arial"/>
        </w:rPr>
      </w:pPr>
      <w:r>
        <w:rPr>
          <w:rFonts w:cs="Arial"/>
        </w:rPr>
        <w:t>However d</w:t>
      </w:r>
      <w:r w:rsidR="002750DB" w:rsidRPr="00E66890">
        <w:rPr>
          <w:rFonts w:cs="Arial"/>
        </w:rPr>
        <w:t xml:space="preserve">ifferent CNN </w:t>
      </w:r>
      <w:r>
        <w:rPr>
          <w:rFonts w:cs="Arial"/>
        </w:rPr>
        <w:t>models</w:t>
      </w:r>
      <w:r w:rsidR="002750DB" w:rsidRPr="00E66890">
        <w:rPr>
          <w:rFonts w:cs="Arial"/>
        </w:rPr>
        <w:t xml:space="preserve"> develop distinct reasoning emphases, suggesting interpretable AI systems require careful architectural consideration for concept learning.</w:t>
      </w:r>
    </w:p>
    <w:p w14:paraId="345E38DA" w14:textId="7FDE32A3" w:rsidR="00C6685A" w:rsidRPr="004E2D3E" w:rsidRDefault="00C6685A" w:rsidP="00C6685A">
      <w:pPr>
        <w:pStyle w:val="Heading2"/>
      </w:pPr>
      <w:bookmarkStart w:id="107" w:name="_Toc208141169"/>
      <w:r>
        <w:t>Research Question Evaluation</w:t>
      </w:r>
      <w:bookmarkEnd w:id="107"/>
    </w:p>
    <w:p w14:paraId="1618C4A3" w14:textId="73FF0F74" w:rsidR="002750DB" w:rsidRPr="002750DB" w:rsidRDefault="002750DB" w:rsidP="002750DB">
      <w:pPr>
        <w:pStyle w:val="15Spacing"/>
        <w:rPr>
          <w:rFonts w:cs="Arial"/>
          <w:b/>
          <w:bCs/>
        </w:rPr>
      </w:pPr>
      <w:r w:rsidRPr="002750DB">
        <w:rPr>
          <w:rFonts w:cs="Arial"/>
          <w:b/>
          <w:bCs/>
        </w:rPr>
        <w:t xml:space="preserve">Primary </w:t>
      </w:r>
      <w:r w:rsidR="00281D60">
        <w:rPr>
          <w:rFonts w:cs="Arial"/>
          <w:b/>
          <w:bCs/>
        </w:rPr>
        <w:t>Achievements</w:t>
      </w:r>
    </w:p>
    <w:p w14:paraId="4F3C50A5" w14:textId="77777777" w:rsidR="002750DB" w:rsidRPr="00E66890" w:rsidRDefault="002750DB">
      <w:pPr>
        <w:pStyle w:val="15Spacing"/>
        <w:numPr>
          <w:ilvl w:val="0"/>
          <w:numId w:val="19"/>
        </w:numPr>
        <w:rPr>
          <w:rFonts w:cs="Arial"/>
        </w:rPr>
      </w:pPr>
      <w:r w:rsidRPr="00E66890">
        <w:rPr>
          <w:rFonts w:cs="Arial"/>
        </w:rPr>
        <w:t>Demonstrated measurable architectural biases in neural chess reasoning through multi-method interpretability analysis</w:t>
      </w:r>
    </w:p>
    <w:p w14:paraId="57EEA2F5" w14:textId="77777777" w:rsidR="002750DB" w:rsidRPr="00E66890" w:rsidRDefault="002750DB">
      <w:pPr>
        <w:pStyle w:val="15Spacing"/>
        <w:numPr>
          <w:ilvl w:val="0"/>
          <w:numId w:val="19"/>
        </w:numPr>
        <w:rPr>
          <w:rFonts w:cs="Arial"/>
        </w:rPr>
      </w:pPr>
      <w:r w:rsidRPr="00E66890">
        <w:rPr>
          <w:rFonts w:cs="Arial"/>
        </w:rPr>
        <w:t>Validated complementary interpretability techniques for comprehensive model understanding in strategic game domains</w:t>
      </w:r>
    </w:p>
    <w:p w14:paraId="78EE62BF" w14:textId="77777777" w:rsidR="002750DB" w:rsidRPr="00E66890" w:rsidRDefault="002750DB">
      <w:pPr>
        <w:pStyle w:val="15Spacing"/>
        <w:numPr>
          <w:ilvl w:val="0"/>
          <w:numId w:val="19"/>
        </w:numPr>
        <w:rPr>
          <w:rFonts w:cs="Arial"/>
        </w:rPr>
      </w:pPr>
      <w:r w:rsidRPr="00E66890">
        <w:rPr>
          <w:rFonts w:cs="Arial"/>
        </w:rPr>
        <w:t>Quantified input encoding impact on concept learning, showing 19-plane representations enhance rule-based reasoning</w:t>
      </w:r>
    </w:p>
    <w:p w14:paraId="6C4F401B" w14:textId="45C8ADD6" w:rsidR="002750DB" w:rsidRPr="00E66890" w:rsidRDefault="002750DB">
      <w:pPr>
        <w:pStyle w:val="15Spacing"/>
        <w:numPr>
          <w:ilvl w:val="0"/>
          <w:numId w:val="19"/>
        </w:numPr>
        <w:rPr>
          <w:rFonts w:cs="Arial"/>
        </w:rPr>
      </w:pPr>
      <w:r w:rsidRPr="00E66890">
        <w:rPr>
          <w:rFonts w:cs="Arial"/>
        </w:rPr>
        <w:lastRenderedPageBreak/>
        <w:t>E</w:t>
      </w:r>
      <w:r w:rsidR="00CF1171">
        <w:rPr>
          <w:rFonts w:cs="Arial"/>
        </w:rPr>
        <w:t>xplored</w:t>
      </w:r>
      <w:r w:rsidR="00831808">
        <w:rPr>
          <w:rFonts w:cs="Arial"/>
        </w:rPr>
        <w:t xml:space="preserve"> and experimented with</w:t>
      </w:r>
      <w:r w:rsidRPr="00E66890">
        <w:rPr>
          <w:rFonts w:cs="Arial"/>
        </w:rPr>
        <w:t xml:space="preserve"> interpretability framework </w:t>
      </w:r>
      <w:r w:rsidR="00CF1171">
        <w:rPr>
          <w:rFonts w:cs="Arial"/>
        </w:rPr>
        <w:t xml:space="preserve">that is </w:t>
      </w:r>
      <w:r w:rsidRPr="00E66890">
        <w:rPr>
          <w:rFonts w:cs="Arial"/>
        </w:rPr>
        <w:t>transferable to other structured decision-making domains</w:t>
      </w:r>
      <w:r w:rsidR="005051FF">
        <w:rPr>
          <w:rFonts w:cs="Arial"/>
        </w:rPr>
        <w:t xml:space="preserve"> such as healthcare.</w:t>
      </w:r>
    </w:p>
    <w:p w14:paraId="3AC35677" w14:textId="77777777" w:rsidR="002750DB" w:rsidRDefault="002750DB" w:rsidP="002750DB">
      <w:pPr>
        <w:pStyle w:val="15Spacing"/>
        <w:rPr>
          <w:rFonts w:cs="Arial"/>
          <w:b/>
          <w:bCs/>
        </w:rPr>
      </w:pPr>
    </w:p>
    <w:p w14:paraId="375B3C6D" w14:textId="517619A9" w:rsidR="002750DB" w:rsidRPr="002750DB" w:rsidRDefault="002750DB" w:rsidP="002750DB">
      <w:pPr>
        <w:pStyle w:val="15Spacing"/>
        <w:rPr>
          <w:rFonts w:cs="Arial"/>
          <w:b/>
          <w:bCs/>
        </w:rPr>
      </w:pPr>
      <w:r w:rsidRPr="002750DB">
        <w:rPr>
          <w:rFonts w:cs="Arial"/>
          <w:b/>
          <w:bCs/>
        </w:rPr>
        <w:t>Implications for Explainable AI</w:t>
      </w:r>
    </w:p>
    <w:p w14:paraId="4229FBBD" w14:textId="46B62E8F" w:rsidR="002750DB" w:rsidRDefault="002750DB" w:rsidP="002750DB">
      <w:pPr>
        <w:pStyle w:val="15Spacing"/>
        <w:rPr>
          <w:rFonts w:cs="Arial"/>
        </w:rPr>
      </w:pPr>
      <w:r w:rsidRPr="00E66890">
        <w:rPr>
          <w:rFonts w:cs="Arial"/>
        </w:rPr>
        <w:t>The convergent evidence across gradient-based attribution, SHAP analysis, and TCAV validation demonstrates that different CNN architectures internalize chess knowledge through distinct pathways. This architectural dependence of interpretable reasoning has significant implications for designing AI systems where decision transparency is critical.</w:t>
      </w:r>
    </w:p>
    <w:p w14:paraId="27702A12" w14:textId="77777777" w:rsidR="00951F87" w:rsidRPr="008D3C9B" w:rsidRDefault="00951F87" w:rsidP="00951F87">
      <w:pPr>
        <w:pStyle w:val="15Spacing"/>
        <w:rPr>
          <w:rFonts w:cs="Arial"/>
        </w:rPr>
      </w:pPr>
    </w:p>
    <w:p w14:paraId="7151E541" w14:textId="770140DC" w:rsidR="000B2A89" w:rsidRDefault="000B2A89" w:rsidP="001821E9">
      <w:pPr>
        <w:pStyle w:val="Heading1"/>
        <w:jc w:val="center"/>
        <w:rPr>
          <w:rFonts w:cs="Arial"/>
        </w:rPr>
      </w:pPr>
      <w:bookmarkStart w:id="108" w:name="_Toc208141170"/>
      <w:r>
        <w:rPr>
          <w:rFonts w:cs="Arial"/>
        </w:rPr>
        <w:lastRenderedPageBreak/>
        <w:t>Discussion</w:t>
      </w:r>
      <w:bookmarkEnd w:id="108"/>
    </w:p>
    <w:p w14:paraId="7A68663D" w14:textId="3B4A0373" w:rsidR="000B2A89" w:rsidRDefault="000B2A89" w:rsidP="000B2A89">
      <w:pPr>
        <w:pStyle w:val="15Spacing"/>
      </w:pPr>
    </w:p>
    <w:p w14:paraId="21D1B83E" w14:textId="5ECCC496" w:rsidR="000B2A89" w:rsidRDefault="008F5C13" w:rsidP="004652DF">
      <w:pPr>
        <w:pStyle w:val="Heading2"/>
      </w:pPr>
      <w:bookmarkStart w:id="109" w:name="_Toc208141171"/>
      <w:r>
        <w:t>Theoretical Implications</w:t>
      </w:r>
      <w:bookmarkEnd w:id="109"/>
      <w:r>
        <w:t xml:space="preserve"> </w:t>
      </w:r>
    </w:p>
    <w:p w14:paraId="1CF92165" w14:textId="6BA2D936" w:rsidR="008F5C13" w:rsidRDefault="008F5C13" w:rsidP="008F5C13">
      <w:pPr>
        <w:pStyle w:val="15Spacing"/>
      </w:pPr>
      <w:r>
        <w:t>The architectural dependence of interpretable reasoning revealed in this study challenges fundamental assumptions in explainable AI research. While Markus et al. (2021) categorize interpretability methods as broadly applicable post-hoc techniques, our findings demonstrate that CNN architectures develop fundamentally different internal representations of identical chess concepts. This extends Doshi-Velez and Kim's (2017) call for rigorous interpretability science by showing that architectural choice must be considered as a primary variable in explainability research, not merely an implementation detail.</w:t>
      </w:r>
    </w:p>
    <w:p w14:paraId="230209D9" w14:textId="6D18C977" w:rsidR="00E33BD6" w:rsidRDefault="008F5C13" w:rsidP="000B2A89">
      <w:pPr>
        <w:pStyle w:val="15Spacing"/>
      </w:pPr>
      <w:r>
        <w:t>Our multi-method triangulation approach addresses Miller's (2019) critique that XAI evaluation lacks consistency and rigor. Where previous chess interpretability studies employed single techniques</w:t>
      </w:r>
      <w:r w:rsidR="006636C0">
        <w:t xml:space="preserve"> (</w:t>
      </w:r>
      <w:r>
        <w:t>McGrath et al. 2022) used only linear probing, while gradient-based studies focus solely on saliency</w:t>
      </w:r>
      <w:r w:rsidR="006636C0">
        <w:t>, the</w:t>
      </w:r>
      <w:r>
        <w:t xml:space="preserve"> SHAP-TCAV-gradient framework provides convergent validation with quantified cross-method correlations (ρ=0.34-0.67). This methodological advance offers a template for robust interpretability assessment in domains where ground-truth reasoning exists.</w:t>
      </w:r>
    </w:p>
    <w:p w14:paraId="72C8DEC1" w14:textId="0463B52F" w:rsidR="00E33BD6" w:rsidRPr="000B2A89" w:rsidRDefault="008F5C13" w:rsidP="00DE341C">
      <w:pPr>
        <w:pStyle w:val="Heading2"/>
      </w:pPr>
      <w:bookmarkStart w:id="110" w:name="_Toc208141172"/>
      <w:r>
        <w:t>Positions Against Literature</w:t>
      </w:r>
      <w:bookmarkEnd w:id="110"/>
    </w:p>
    <w:p w14:paraId="44725746" w14:textId="19C2B299" w:rsidR="008F5C13" w:rsidRDefault="008F5C13" w:rsidP="008F5C13">
      <w:pPr>
        <w:pStyle w:val="15Spacing"/>
      </w:pPr>
      <w:r>
        <w:t>The approach in this project deliberately contrasts with current trends in chess AI. While Jenner et al. (2024) demonstrate that transformer-based Leela Chess Zero exhibits learned look-ahead capabilities, and Czech et al. (2023) show vision transformers' limitations in chess, we focus on interpretable CNN architectures that sacrifice some performance for transparency. This aligns with Grünke's (2020) argument for epistemic transparency in chess AI, providing a practical implementation of interpretable systems.</w:t>
      </w:r>
    </w:p>
    <w:p w14:paraId="3316F99B" w14:textId="3B4A53AF" w:rsidR="008F5C13" w:rsidRDefault="008F5C13" w:rsidP="008F5C13">
      <w:pPr>
        <w:pStyle w:val="15Spacing"/>
      </w:pPr>
      <w:r>
        <w:t>The performance gap between our models (28.9-34.2% Stockfish agreement) and state-of-the-art engines reflects this deliberate trade-off. However, our results significantly exceed the baseline CNN performance reported by Sabatelli et al. (2018), who found CNNs underperforming MLPs in chess evaluation tasks. Our architectural comparison validates their finding that CNN performance varies significantly with implementation choices, while demonstrating that proper encoding and architecture selection can overcome their reported limitations.</w:t>
      </w:r>
    </w:p>
    <w:p w14:paraId="2A693AF9" w14:textId="05A55E7E" w:rsidR="008F5C13" w:rsidRDefault="008F5C13" w:rsidP="005F34AC">
      <w:pPr>
        <w:pStyle w:val="Heading2"/>
      </w:pPr>
      <w:bookmarkStart w:id="111" w:name="_Toc208141173"/>
      <w:r>
        <w:t>Input Encoding Insights</w:t>
      </w:r>
      <w:bookmarkEnd w:id="111"/>
    </w:p>
    <w:p w14:paraId="495747B5" w14:textId="17F6ADD2" w:rsidR="008F5C13" w:rsidRDefault="008F5C13" w:rsidP="008F5C13">
      <w:pPr>
        <w:pStyle w:val="15Spacing"/>
      </w:pPr>
      <w:r>
        <w:t>A systematic comparison of 12-plane versus 19-plane encodings provides empirical validation for Czech et al.'s (2023) theoretical argument that "representation matters" in chess AI. Their work showed that feature engineering improves AlphaZero-style systems by ~100-180 Elo, while our supervised learning context demonstrates similar benefits for interpretability. The consistent 19-plane superiority (p&lt;0.01) across all architectures extends their findings from reinforcement learning to supervised chess prediction.</w:t>
      </w:r>
    </w:p>
    <w:p w14:paraId="30B7961B" w14:textId="5F2ADC64" w:rsidR="000B20CF" w:rsidRDefault="008F5C13" w:rsidP="008F5C13">
      <w:pPr>
        <w:pStyle w:val="15Spacing"/>
      </w:pPr>
      <w:r>
        <w:lastRenderedPageBreak/>
        <w:t>This contrasts with the minimal feature engineering philosophy prevalent in modern deep learning. While Panchal et al. (2021) achieved reasonable chess prediction with basic CNN architectures, our explicit rule encoding demonstrates that domain knowledge integration enhances both performance and interpretability.</w:t>
      </w:r>
    </w:p>
    <w:p w14:paraId="488BDC3B" w14:textId="4ACFAC05" w:rsidR="00AB06B2" w:rsidRPr="00AB06B2" w:rsidRDefault="000B20CF" w:rsidP="00AB06B2">
      <w:pPr>
        <w:pStyle w:val="Heading2"/>
      </w:pPr>
      <w:bookmarkStart w:id="112" w:name="_Toc208141174"/>
      <w:r>
        <w:t>Novel Methodological Contributions</w:t>
      </w:r>
      <w:bookmarkEnd w:id="112"/>
    </w:p>
    <w:p w14:paraId="00FECD4D" w14:textId="40A7C3D2" w:rsidR="00AB06B2" w:rsidRDefault="00AB06B2" w:rsidP="008F5C13">
      <w:pPr>
        <w:pStyle w:val="15Spacing"/>
      </w:pPr>
      <w:r w:rsidRPr="00AB06B2">
        <w:t>The concept-based interpretability framework developed in this study addresses key gaps in recent chess AI literature by combining architectural comparison, input encoding analysis, and multi-method explanation. Unlike prior work that focused narrowly on position evaluation (</w:t>
      </w:r>
      <w:proofErr w:type="spellStart"/>
      <w:r w:rsidRPr="00AB06B2">
        <w:t>Kagkas</w:t>
      </w:r>
      <w:proofErr w:type="spellEnd"/>
      <w:r w:rsidRPr="00AB06B2">
        <w:t xml:space="preserve"> et al., 2023) or supervised move prediction (Arsalan &amp; Soeparno, 2024), this project systematically evaluates how different CNN architectures internalize human-recognisable chess concepts under both 12-plane and 19-plane encodings. In doing so, it provides one of the first comprehensive applications of Kim et al.’s (2018) TCAV framework to strategic games, while also showing how representation choices shape both performance and interpretability.</w:t>
      </w:r>
    </w:p>
    <w:p w14:paraId="1DEC4B26" w14:textId="16B61D79" w:rsidR="00C85CD4" w:rsidRDefault="0092613E" w:rsidP="00C85CD4">
      <w:pPr>
        <w:pStyle w:val="Heading2"/>
      </w:pPr>
      <w:bookmarkStart w:id="113" w:name="_Toc208141175"/>
      <w:r>
        <w:t>Limitations</w:t>
      </w:r>
      <w:bookmarkEnd w:id="113"/>
    </w:p>
    <w:p w14:paraId="42AD5ED6" w14:textId="7B8E3EAE" w:rsidR="0092613E" w:rsidRDefault="0092613E" w:rsidP="0092613E">
      <w:pPr>
        <w:pStyle w:val="15Spacing"/>
      </w:pPr>
      <w:r>
        <w:t>This study focused on move prediction rather than full-game performance, meaning the models were not tested in competitive play. Training relied on supervised learning with Stockfish labels, which provides stability but does not capture the adaptive dynamics of reinforcement learning. Evaluation was also restricted to Stockfish at a fixed depth, limiting the breadth of benchmarking.</w:t>
      </w:r>
    </w:p>
    <w:p w14:paraId="758DEBE6" w14:textId="5026CCDE" w:rsidR="0092613E" w:rsidRDefault="0092613E" w:rsidP="0092613E">
      <w:pPr>
        <w:pStyle w:val="15Spacing"/>
      </w:pPr>
      <w:r>
        <w:t>Interpretability methods introduced their own constraints: SHAP explanations depended on surrogate fidelity, TCAV required predefined concept sets, and gradient methods can be noisy. Finally, while the artefact is fully functional as a research framework, it remains notebook-based rather than a polished interactive application.</w:t>
      </w:r>
    </w:p>
    <w:p w14:paraId="73AD211D" w14:textId="7B917E07" w:rsidR="009D64AA" w:rsidRPr="0092613E" w:rsidRDefault="009D64AA" w:rsidP="0092613E">
      <w:pPr>
        <w:pStyle w:val="15Spacing"/>
      </w:pPr>
      <w:r w:rsidRPr="009D64AA">
        <w:t xml:space="preserve">Finally, while gradient-based saliency maps offered useful spatial visualizations, their connection to higher-level concept measures such as TCAV remained unclear. Saliency highlights where the model attends on the </w:t>
      </w:r>
      <w:proofErr w:type="gramStart"/>
      <w:r w:rsidRPr="009D64AA">
        <w:t>board, but</w:t>
      </w:r>
      <w:proofErr w:type="gramEnd"/>
      <w:r w:rsidRPr="009D64AA">
        <w:t xml:space="preserve"> does not directly translate into whether concepts like mobility or king safety drive decisions. Unless one has strong chess expertise, interpreting these heatmaps alongside concept scores risks ambiguity. This limits their standalone value and suggests that saliency is best used as a complementary rather than definitive interpretability tool</w:t>
      </w:r>
    </w:p>
    <w:p w14:paraId="10CAF307" w14:textId="063E1DA6" w:rsidR="0092613E" w:rsidRPr="0092613E" w:rsidRDefault="0092613E" w:rsidP="0092613E">
      <w:pPr>
        <w:pStyle w:val="Heading2"/>
      </w:pPr>
      <w:bookmarkStart w:id="114" w:name="_Toc208141176"/>
      <w:r>
        <w:t>Future Contributions</w:t>
      </w:r>
      <w:bookmarkEnd w:id="114"/>
    </w:p>
    <w:p w14:paraId="29C5DAE0" w14:textId="7CF31C10" w:rsidR="009D64AA" w:rsidRPr="009D64AA" w:rsidRDefault="009D64AA" w:rsidP="009D64AA">
      <w:pPr>
        <w:pStyle w:val="15Spacing"/>
      </w:pPr>
      <w:r w:rsidRPr="009D64AA">
        <w:t xml:space="preserve">Future work </w:t>
      </w:r>
      <w:r>
        <w:t>can</w:t>
      </w:r>
      <w:r w:rsidRPr="009D64AA">
        <w:t xml:space="preserve"> extend this framework from single-move prediction to full-game contexts, enabling evaluation of playing strength rather than accuracy alone. Stronger baselines, including deeper Stockfish searches and comparisons with engines like Leela Chess Zero, would provide richer benchmarks.</w:t>
      </w:r>
      <w:r>
        <w:t xml:space="preserve"> Also, f</w:t>
      </w:r>
      <w:r w:rsidRPr="009D64AA">
        <w:t xml:space="preserve">rom a usability perspective, the system can evolve beyond a research notebook into a practical tutoring tool, translating SHAP and TCAV outputs into learner-friendly feedback (e.g., “this </w:t>
      </w:r>
      <w:proofErr w:type="gramStart"/>
      <w:r w:rsidRPr="009D64AA">
        <w:t>move</w:t>
      </w:r>
      <w:proofErr w:type="gramEnd"/>
      <w:r w:rsidRPr="009D64AA">
        <w:t xml:space="preserve"> weakened king safety”). Finally, coupling the framework with large </w:t>
      </w:r>
      <w:r w:rsidRPr="009D64AA">
        <w:lastRenderedPageBreak/>
        <w:t>language models (LLMs) offers a pathway to adaptive coaching, where explanations are delivered conversationally and tailored to a player’s recurring mistakes and learning style</w:t>
      </w:r>
    </w:p>
    <w:p w14:paraId="7F814977" w14:textId="77777777" w:rsidR="00C85CD4" w:rsidRPr="008F5C13" w:rsidRDefault="00C85CD4" w:rsidP="008F5C13">
      <w:pPr>
        <w:pStyle w:val="15Spacing"/>
      </w:pPr>
    </w:p>
    <w:p w14:paraId="7D035E72" w14:textId="77777777" w:rsidR="00E33BD6" w:rsidRDefault="00E33BD6" w:rsidP="000B2A89">
      <w:pPr>
        <w:pStyle w:val="15Spacing"/>
      </w:pPr>
    </w:p>
    <w:p w14:paraId="060F4A86" w14:textId="589C2D1C" w:rsidR="00E33BD6" w:rsidRDefault="00E33BD6" w:rsidP="000B20CF">
      <w:pPr>
        <w:pStyle w:val="Heading1"/>
        <w:jc w:val="center"/>
        <w:rPr>
          <w:rFonts w:cs="Arial"/>
        </w:rPr>
      </w:pPr>
      <w:bookmarkStart w:id="115" w:name="_Toc208141177"/>
      <w:r>
        <w:rPr>
          <w:rFonts w:cs="Arial"/>
        </w:rPr>
        <w:lastRenderedPageBreak/>
        <w:t>Conclusion</w:t>
      </w:r>
      <w:bookmarkEnd w:id="115"/>
    </w:p>
    <w:p w14:paraId="5022F90E" w14:textId="77777777" w:rsidR="006429C7" w:rsidRDefault="006429C7" w:rsidP="006429C7">
      <w:pPr>
        <w:pStyle w:val="15Spacing"/>
      </w:pPr>
    </w:p>
    <w:p w14:paraId="0D321984" w14:textId="77777777" w:rsidR="0086548B" w:rsidRPr="0086548B" w:rsidRDefault="0086548B" w:rsidP="0086548B">
      <w:pPr>
        <w:pStyle w:val="15Spacing"/>
      </w:pPr>
      <w:r w:rsidRPr="0086548B">
        <w:t>This dissertation has explored how modern convolutional neural networks can be adapted for chess in a way that preserves both predictive strength and interpretability. By systematically comparing ResNet-50, DenseNet-121, and VGG-16 across alternative board encodings, the project demonstrated that design choices at both architectural and representational levels directly influence how chess concepts are learned and expressed.</w:t>
      </w:r>
    </w:p>
    <w:p w14:paraId="4A27246A" w14:textId="2DFEAEFB" w:rsidR="0086548B" w:rsidRPr="0086548B" w:rsidRDefault="0086548B" w:rsidP="0086548B">
      <w:pPr>
        <w:pStyle w:val="15Spacing"/>
      </w:pPr>
      <w:r w:rsidRPr="0086548B">
        <w:t>The evaluation confirmed that while performance falls short of state-of-the-art engines, the models achieved consistent agreement with Stockfish and, crucially, revealed internal reasoning aligned with recognisable chess ideas such as mobility, material balance, and king safety. The multi-method interpretability framework</w:t>
      </w:r>
      <w:r>
        <w:t xml:space="preserve"> explored</w:t>
      </w:r>
      <w:r w:rsidRPr="0086548B">
        <w:t xml:space="preserve"> saliency, SHAP, and TCAV</w:t>
      </w:r>
      <w:r>
        <w:t xml:space="preserve">. This </w:t>
      </w:r>
      <w:r w:rsidRPr="0086548B">
        <w:t>proved valuable for triangulating these insights and underscored the importance of methodological rigor in XAI for strategic domains.</w:t>
      </w:r>
      <w:r>
        <w:t xml:space="preserve"> </w:t>
      </w:r>
      <w:r w:rsidRPr="0086548B">
        <w:t>In closing, this research shows that interpretable neural chess systems are not only feasible but also informative, offering a foundation for AI that explains as well as predicts.</w:t>
      </w:r>
    </w:p>
    <w:p w14:paraId="7B02ACC3" w14:textId="06C94C8F" w:rsidR="00951F87" w:rsidRPr="008D3C9B" w:rsidRDefault="00951F87" w:rsidP="00951F87">
      <w:pPr>
        <w:pStyle w:val="15Spacing"/>
        <w:rPr>
          <w:rFonts w:cs="Arial"/>
        </w:rPr>
      </w:pPr>
    </w:p>
    <w:p w14:paraId="738AC344" w14:textId="39F7868C" w:rsidR="00951F87" w:rsidRPr="008D3C9B" w:rsidRDefault="00951F87" w:rsidP="00951F87">
      <w:pPr>
        <w:pStyle w:val="15Spacing"/>
        <w:rPr>
          <w:rFonts w:cs="Arial"/>
        </w:rPr>
      </w:pPr>
    </w:p>
    <w:p w14:paraId="67F16E77" w14:textId="2F0D0A5A" w:rsidR="00951F87" w:rsidRPr="008D3C9B" w:rsidRDefault="00951F87" w:rsidP="00951F87">
      <w:pPr>
        <w:pStyle w:val="15Spacing"/>
        <w:rPr>
          <w:rFonts w:cs="Arial"/>
        </w:rPr>
      </w:pPr>
    </w:p>
    <w:p w14:paraId="2252E25C" w14:textId="48A56242" w:rsidR="00951F87" w:rsidRPr="008D3C9B" w:rsidRDefault="00951F87" w:rsidP="00951F87">
      <w:pPr>
        <w:pStyle w:val="15Spacing"/>
        <w:rPr>
          <w:rFonts w:cs="Arial"/>
        </w:rPr>
      </w:pPr>
    </w:p>
    <w:p w14:paraId="0BB75054" w14:textId="30D0E668" w:rsidR="00951F87" w:rsidRPr="008D3C9B" w:rsidRDefault="00951F87" w:rsidP="00951F87">
      <w:pPr>
        <w:pStyle w:val="15Spacing"/>
        <w:rPr>
          <w:rFonts w:cs="Arial"/>
        </w:rPr>
      </w:pPr>
    </w:p>
    <w:p w14:paraId="5923F66D" w14:textId="7374543D" w:rsidR="00951F87" w:rsidRPr="008D3C9B" w:rsidRDefault="00951F87" w:rsidP="00951F87">
      <w:pPr>
        <w:pStyle w:val="15Spacing"/>
        <w:rPr>
          <w:rFonts w:cs="Arial"/>
        </w:rPr>
      </w:pPr>
    </w:p>
    <w:p w14:paraId="50D09315" w14:textId="540D9DDF" w:rsidR="00951F87" w:rsidRPr="008D3C9B" w:rsidRDefault="00951F87" w:rsidP="00951F87">
      <w:pPr>
        <w:pStyle w:val="15Spacing"/>
        <w:rPr>
          <w:rFonts w:cs="Arial"/>
        </w:rPr>
      </w:pPr>
    </w:p>
    <w:p w14:paraId="296E50D9" w14:textId="77777777" w:rsidR="00951F87" w:rsidRPr="008D3C9B" w:rsidRDefault="00951F87" w:rsidP="00951F87">
      <w:pPr>
        <w:pStyle w:val="15Spacing"/>
        <w:rPr>
          <w:rFonts w:cs="Arial"/>
        </w:rPr>
      </w:pPr>
    </w:p>
    <w:p w14:paraId="316C6216" w14:textId="77777777" w:rsidR="00D95D23" w:rsidRPr="008D3C9B" w:rsidRDefault="00D95D23" w:rsidP="00A23642">
      <w:pPr>
        <w:spacing w:line="360" w:lineRule="auto"/>
        <w:rPr>
          <w:rFonts w:cs="Arial"/>
        </w:rPr>
      </w:pPr>
    </w:p>
    <w:p w14:paraId="2F870082" w14:textId="5CB06777" w:rsidR="00264D4B" w:rsidRPr="00264D4B" w:rsidRDefault="009F16CE" w:rsidP="00264D4B">
      <w:pPr>
        <w:pStyle w:val="Heading1"/>
        <w:numPr>
          <w:ilvl w:val="0"/>
          <w:numId w:val="0"/>
        </w:numPr>
        <w:rPr>
          <w:rFonts w:cs="Arial"/>
        </w:rPr>
      </w:pPr>
      <w:bookmarkStart w:id="116" w:name="_Toc208141178"/>
      <w:r>
        <w:rPr>
          <w:rFonts w:cs="Arial"/>
        </w:rPr>
        <w:lastRenderedPageBreak/>
        <w:t>References</w:t>
      </w:r>
      <w:bookmarkEnd w:id="116"/>
    </w:p>
    <w:p w14:paraId="07850C6D" w14:textId="77777777" w:rsidR="00D939C6" w:rsidRPr="00D939C6" w:rsidRDefault="00D939C6" w:rsidP="00D939C6">
      <w:pPr>
        <w:pStyle w:val="NormalWeb"/>
        <w:spacing w:line="360" w:lineRule="auto"/>
        <w:ind w:left="720" w:hanging="720"/>
      </w:pPr>
      <w:r w:rsidRPr="00D939C6">
        <w:t xml:space="preserve">Aas, K., </w:t>
      </w:r>
      <w:proofErr w:type="spellStart"/>
      <w:r w:rsidRPr="00D939C6">
        <w:t>Jullum</w:t>
      </w:r>
      <w:proofErr w:type="spellEnd"/>
      <w:r w:rsidRPr="00D939C6">
        <w:t xml:space="preserve">, M. and Løland, A., 2019. Explaining individual predictions when features are dependent: More accurate approximations to Shapley values. </w:t>
      </w:r>
      <w:proofErr w:type="spellStart"/>
      <w:r w:rsidRPr="00D939C6">
        <w:rPr>
          <w:i/>
          <w:iCs/>
        </w:rPr>
        <w:t>arXiv</w:t>
      </w:r>
      <w:proofErr w:type="spellEnd"/>
      <w:r w:rsidRPr="00D939C6">
        <w:rPr>
          <w:i/>
          <w:iCs/>
        </w:rPr>
        <w:t xml:space="preserve"> (Cornell University)</w:t>
      </w:r>
      <w:r w:rsidRPr="00D939C6">
        <w:t>. </w:t>
      </w:r>
    </w:p>
    <w:p w14:paraId="163A6E84" w14:textId="77777777" w:rsidR="00D939C6" w:rsidRPr="00D939C6" w:rsidRDefault="00D939C6" w:rsidP="00D939C6">
      <w:pPr>
        <w:pStyle w:val="NormalWeb"/>
        <w:spacing w:line="360" w:lineRule="auto"/>
        <w:ind w:left="720" w:hanging="720"/>
      </w:pPr>
      <w:r w:rsidRPr="00D939C6">
        <w:t> </w:t>
      </w:r>
    </w:p>
    <w:p w14:paraId="5AAE8B47" w14:textId="77777777" w:rsidR="00D939C6" w:rsidRPr="00D939C6" w:rsidRDefault="00D939C6" w:rsidP="00D939C6">
      <w:pPr>
        <w:pStyle w:val="NormalWeb"/>
        <w:spacing w:line="360" w:lineRule="auto"/>
        <w:ind w:left="720" w:hanging="720"/>
      </w:pPr>
      <w:r w:rsidRPr="00D939C6">
        <w:t xml:space="preserve">Adebayo, J., Gilmer, J., </w:t>
      </w:r>
      <w:proofErr w:type="spellStart"/>
      <w:r w:rsidRPr="00D939C6">
        <w:t>Muelly</w:t>
      </w:r>
      <w:proofErr w:type="spellEnd"/>
      <w:r w:rsidRPr="00D939C6">
        <w:t>, M., Goodfellow, I., Hardt, M. and Kim, B., 2018. Sanity Checks for Saliency Maps. </w:t>
      </w:r>
    </w:p>
    <w:p w14:paraId="75220E03" w14:textId="77777777" w:rsidR="00D939C6" w:rsidRPr="00D939C6" w:rsidRDefault="00D939C6" w:rsidP="00D939C6">
      <w:pPr>
        <w:pStyle w:val="NormalWeb"/>
        <w:spacing w:line="360" w:lineRule="auto"/>
        <w:ind w:left="720" w:hanging="720"/>
      </w:pPr>
      <w:r w:rsidRPr="00D939C6">
        <w:t> </w:t>
      </w:r>
    </w:p>
    <w:p w14:paraId="36808685" w14:textId="77777777" w:rsidR="00D939C6" w:rsidRPr="00D939C6" w:rsidRDefault="00D939C6" w:rsidP="00D939C6">
      <w:pPr>
        <w:pStyle w:val="NormalWeb"/>
        <w:spacing w:line="360" w:lineRule="auto"/>
        <w:ind w:left="720" w:hanging="720"/>
      </w:pPr>
      <w:r w:rsidRPr="00D939C6">
        <w:t xml:space="preserve">Agarwal, S., Dash, S., Saini, A., Singh, N. K., Kumar, A. and Diwakar, M., 2024. NIRNAY: An AI Chess Engine Based on Convolutional Neural Network, </w:t>
      </w:r>
      <w:proofErr w:type="spellStart"/>
      <w:r w:rsidRPr="00D939C6">
        <w:t>Negamax</w:t>
      </w:r>
      <w:proofErr w:type="spellEnd"/>
      <w:r w:rsidRPr="00D939C6">
        <w:t xml:space="preserve"> and Move Ordering. </w:t>
      </w:r>
      <w:r w:rsidRPr="00D939C6">
        <w:rPr>
          <w:i/>
          <w:iCs/>
        </w:rPr>
        <w:t>In</w:t>
      </w:r>
      <w:proofErr w:type="gramStart"/>
      <w:r w:rsidRPr="00D939C6">
        <w:t>: .</w:t>
      </w:r>
      <w:proofErr w:type="gramEnd"/>
      <w:r w:rsidRPr="00D939C6">
        <w:t xml:space="preserve"> 1–6.  </w:t>
      </w:r>
    </w:p>
    <w:p w14:paraId="7BB578D9" w14:textId="77777777" w:rsidR="00D939C6" w:rsidRPr="00D939C6" w:rsidRDefault="00D939C6" w:rsidP="00D939C6">
      <w:pPr>
        <w:pStyle w:val="NormalWeb"/>
        <w:spacing w:line="360" w:lineRule="auto"/>
        <w:ind w:left="720" w:hanging="720"/>
      </w:pPr>
      <w:r w:rsidRPr="00D939C6">
        <w:t> </w:t>
      </w:r>
    </w:p>
    <w:p w14:paraId="7BEA298B" w14:textId="77777777" w:rsidR="00D939C6" w:rsidRPr="00D939C6" w:rsidRDefault="00D939C6" w:rsidP="00D939C6">
      <w:pPr>
        <w:pStyle w:val="NormalWeb"/>
        <w:spacing w:line="360" w:lineRule="auto"/>
        <w:ind w:left="720" w:hanging="720"/>
      </w:pPr>
      <w:r w:rsidRPr="00D939C6">
        <w:t>Amir Hosein Oveis, Giusti, E., Meucci, G., Ghio, S. and Martorella, M., 2023. Explainability In Hyperspectral Image Classification: A Study of Xai Through the Shap Algorithm, 1–5. </w:t>
      </w:r>
    </w:p>
    <w:p w14:paraId="6148BE7E" w14:textId="77777777" w:rsidR="00D939C6" w:rsidRPr="00D939C6" w:rsidRDefault="00D939C6" w:rsidP="00D939C6">
      <w:pPr>
        <w:pStyle w:val="NormalWeb"/>
        <w:spacing w:line="360" w:lineRule="auto"/>
        <w:ind w:left="720" w:hanging="720"/>
      </w:pPr>
      <w:r w:rsidRPr="00D939C6">
        <w:t> </w:t>
      </w:r>
    </w:p>
    <w:p w14:paraId="3EC0D17F" w14:textId="77777777" w:rsidR="00D939C6" w:rsidRPr="00D939C6" w:rsidRDefault="00D939C6" w:rsidP="00D939C6">
      <w:pPr>
        <w:pStyle w:val="NormalWeb"/>
        <w:spacing w:line="360" w:lineRule="auto"/>
        <w:ind w:left="720" w:hanging="720"/>
      </w:pPr>
      <w:r w:rsidRPr="00D939C6">
        <w:t xml:space="preserve">Arsalan, M. F. and Soeparno, H., 2024. Deep Learning Approaches to Predicting the Optimal Chess Moves from Board Positions. </w:t>
      </w:r>
      <w:r w:rsidRPr="00D939C6">
        <w:rPr>
          <w:i/>
          <w:iCs/>
        </w:rPr>
        <w:t>International Journal of Engineering Trends and Technology</w:t>
      </w:r>
      <w:r w:rsidRPr="00D939C6">
        <w:t>, 72 (4), 43–50. </w:t>
      </w:r>
    </w:p>
    <w:p w14:paraId="0631DA4B" w14:textId="77777777" w:rsidR="00D939C6" w:rsidRPr="00D939C6" w:rsidRDefault="00D939C6" w:rsidP="00D939C6">
      <w:pPr>
        <w:pStyle w:val="NormalWeb"/>
        <w:spacing w:line="360" w:lineRule="auto"/>
        <w:ind w:left="720" w:hanging="720"/>
      </w:pPr>
      <w:r w:rsidRPr="00D939C6">
        <w:t> </w:t>
      </w:r>
    </w:p>
    <w:p w14:paraId="41902AF7" w14:textId="77777777" w:rsidR="00D939C6" w:rsidRPr="00D939C6" w:rsidRDefault="00D939C6" w:rsidP="00D939C6">
      <w:pPr>
        <w:pStyle w:val="NormalWeb"/>
        <w:spacing w:line="360" w:lineRule="auto"/>
        <w:ind w:left="720" w:hanging="720"/>
      </w:pPr>
      <w:r w:rsidRPr="00D939C6">
        <w:t xml:space="preserve">Campbell, M., </w:t>
      </w:r>
      <w:proofErr w:type="spellStart"/>
      <w:r w:rsidRPr="00D939C6">
        <w:t>Hoane</w:t>
      </w:r>
      <w:proofErr w:type="spellEnd"/>
      <w:r w:rsidRPr="00D939C6">
        <w:t xml:space="preserve"> Jr, A. J. and Hsu, F.-h., 2002. Deep blue. Artificial intelligence, 134 (1-2), 57-83.  </w:t>
      </w:r>
    </w:p>
    <w:p w14:paraId="52CD16A7" w14:textId="77777777" w:rsidR="00D939C6" w:rsidRPr="00D939C6" w:rsidRDefault="00D939C6" w:rsidP="00D939C6">
      <w:pPr>
        <w:pStyle w:val="NormalWeb"/>
        <w:spacing w:line="360" w:lineRule="auto"/>
        <w:ind w:left="720" w:hanging="720"/>
      </w:pPr>
      <w:r w:rsidRPr="00D939C6">
        <w:t> </w:t>
      </w:r>
    </w:p>
    <w:p w14:paraId="20EAE51A" w14:textId="77777777" w:rsidR="00D939C6" w:rsidRPr="00D939C6" w:rsidRDefault="00D939C6" w:rsidP="00D939C6">
      <w:pPr>
        <w:pStyle w:val="NormalWeb"/>
        <w:spacing w:line="360" w:lineRule="auto"/>
        <w:ind w:left="720" w:hanging="720"/>
      </w:pPr>
      <w:r w:rsidRPr="00D939C6">
        <w:t>Czech, J., Korus, P. and Kersting, K., 2021. Improving AlphaZero Using Monte-Carlo Graph Search. </w:t>
      </w:r>
      <w:r w:rsidRPr="00D939C6">
        <w:rPr>
          <w:i/>
          <w:iCs/>
        </w:rPr>
        <w:t>Proceedings of the International Conference on Automated Planning and Scheduling</w:t>
      </w:r>
      <w:r w:rsidRPr="00D939C6">
        <w:t>, 31, 103–111.  </w:t>
      </w:r>
    </w:p>
    <w:p w14:paraId="6E63E784" w14:textId="77777777" w:rsidR="00D939C6" w:rsidRPr="00D939C6" w:rsidRDefault="00D939C6" w:rsidP="00D939C6">
      <w:pPr>
        <w:pStyle w:val="NormalWeb"/>
        <w:spacing w:line="360" w:lineRule="auto"/>
        <w:ind w:left="720" w:hanging="720"/>
      </w:pPr>
      <w:r w:rsidRPr="00D939C6">
        <w:t> </w:t>
      </w:r>
    </w:p>
    <w:p w14:paraId="09B5A153" w14:textId="77777777" w:rsidR="00D939C6" w:rsidRPr="00D939C6" w:rsidRDefault="00D939C6" w:rsidP="00D939C6">
      <w:pPr>
        <w:pStyle w:val="NormalWeb"/>
        <w:spacing w:line="360" w:lineRule="auto"/>
        <w:ind w:left="720" w:hanging="720"/>
      </w:pPr>
      <w:r w:rsidRPr="00D939C6">
        <w:lastRenderedPageBreak/>
        <w:t xml:space="preserve">Doshi-Velez, F. and Kim, B., 2017. Towards A Rigorous Science of Interpretable Machine Learning. </w:t>
      </w:r>
      <w:proofErr w:type="spellStart"/>
      <w:r w:rsidRPr="00D939C6">
        <w:rPr>
          <w:i/>
          <w:iCs/>
        </w:rPr>
        <w:t>arXiv</w:t>
      </w:r>
      <w:proofErr w:type="spellEnd"/>
      <w:r w:rsidRPr="00D939C6">
        <w:rPr>
          <w:i/>
          <w:iCs/>
        </w:rPr>
        <w:t xml:space="preserve"> (Cornell University)</w:t>
      </w:r>
      <w:r w:rsidRPr="00D939C6">
        <w:t>, 2. </w:t>
      </w:r>
    </w:p>
    <w:p w14:paraId="17FAB60F" w14:textId="77777777" w:rsidR="00D939C6" w:rsidRPr="00D939C6" w:rsidRDefault="00D939C6" w:rsidP="00D939C6">
      <w:pPr>
        <w:pStyle w:val="NormalWeb"/>
        <w:spacing w:line="360" w:lineRule="auto"/>
        <w:ind w:left="720" w:hanging="720"/>
      </w:pPr>
      <w:r w:rsidRPr="00D939C6">
        <w:t> </w:t>
      </w:r>
    </w:p>
    <w:p w14:paraId="08272D2D" w14:textId="77777777" w:rsidR="00D939C6" w:rsidRPr="00D939C6" w:rsidRDefault="00D939C6" w:rsidP="00D939C6">
      <w:pPr>
        <w:pStyle w:val="NormalWeb"/>
        <w:spacing w:line="360" w:lineRule="auto"/>
        <w:ind w:left="720" w:hanging="720"/>
      </w:pPr>
      <w:r w:rsidRPr="00D939C6">
        <w:t xml:space="preserve">Feng-Hsiung Hsu, 1999. IBM’s Deep Blue Chess grandmaster chips. </w:t>
      </w:r>
      <w:r w:rsidRPr="00D939C6">
        <w:rPr>
          <w:i/>
          <w:iCs/>
        </w:rPr>
        <w:t>IEEE Micro</w:t>
      </w:r>
      <w:r w:rsidRPr="00D939C6">
        <w:t>, 19 (2), 70–81. </w:t>
      </w:r>
    </w:p>
    <w:p w14:paraId="61FCD503" w14:textId="77777777" w:rsidR="00D939C6" w:rsidRPr="00D939C6" w:rsidRDefault="00D939C6" w:rsidP="00D939C6">
      <w:pPr>
        <w:pStyle w:val="NormalWeb"/>
        <w:spacing w:line="360" w:lineRule="auto"/>
        <w:ind w:left="720" w:hanging="720"/>
      </w:pPr>
      <w:r w:rsidRPr="00D939C6">
        <w:t> </w:t>
      </w:r>
    </w:p>
    <w:p w14:paraId="3B84C0BD" w14:textId="77777777" w:rsidR="00D939C6" w:rsidRDefault="00D939C6" w:rsidP="00D939C6">
      <w:pPr>
        <w:pStyle w:val="NormalWeb"/>
        <w:spacing w:line="360" w:lineRule="auto"/>
        <w:ind w:left="720" w:hanging="720"/>
      </w:pPr>
      <w:r w:rsidRPr="00D939C6">
        <w:t xml:space="preserve">Fernando, Z. T., Singh, J. and Anand, A., 2019. A study on the Interpretability of Neural Retrieval Models using </w:t>
      </w:r>
      <w:proofErr w:type="spellStart"/>
      <w:r w:rsidRPr="00D939C6">
        <w:t>DeepSHAP</w:t>
      </w:r>
      <w:proofErr w:type="spellEnd"/>
      <w:r w:rsidRPr="00D939C6">
        <w:t xml:space="preserve">. </w:t>
      </w:r>
      <w:proofErr w:type="spellStart"/>
      <w:r w:rsidRPr="00D939C6">
        <w:rPr>
          <w:i/>
          <w:iCs/>
        </w:rPr>
        <w:t>arXiv</w:t>
      </w:r>
      <w:proofErr w:type="spellEnd"/>
      <w:r w:rsidRPr="00D939C6">
        <w:rPr>
          <w:i/>
          <w:iCs/>
        </w:rPr>
        <w:t xml:space="preserve"> (Cornell University)</w:t>
      </w:r>
      <w:r w:rsidRPr="00D939C6">
        <w:t>. </w:t>
      </w:r>
    </w:p>
    <w:p w14:paraId="4780B373" w14:textId="77777777" w:rsidR="00343C77" w:rsidRDefault="00343C77" w:rsidP="00D939C6">
      <w:pPr>
        <w:pStyle w:val="NormalWeb"/>
        <w:spacing w:line="360" w:lineRule="auto"/>
        <w:ind w:left="720" w:hanging="720"/>
      </w:pPr>
    </w:p>
    <w:p w14:paraId="40E136AB" w14:textId="77777777" w:rsidR="004B218F" w:rsidRDefault="004B218F" w:rsidP="004B218F">
      <w:pPr>
        <w:pStyle w:val="NormalWeb"/>
      </w:pPr>
      <w:r w:rsidRPr="004B218F">
        <w:t xml:space="preserve">Gao, Y. and Wu, L., 2021. Efficiently Mastering the Game of </w:t>
      </w:r>
      <w:proofErr w:type="spellStart"/>
      <w:r w:rsidRPr="004B218F">
        <w:t>NoGo</w:t>
      </w:r>
      <w:proofErr w:type="spellEnd"/>
      <w:r w:rsidRPr="004B218F">
        <w:t xml:space="preserve"> with Deep Reinforcement Learning Supported by Domain Knowledge. </w:t>
      </w:r>
      <w:r w:rsidRPr="004B218F">
        <w:rPr>
          <w:i/>
          <w:iCs/>
        </w:rPr>
        <w:t>Electronics</w:t>
      </w:r>
      <w:r w:rsidRPr="004B218F">
        <w:t>, 10 (13), 1533.</w:t>
      </w:r>
    </w:p>
    <w:p w14:paraId="6EE2D4AB" w14:textId="5519265A" w:rsidR="00D939C6" w:rsidRDefault="00D939C6" w:rsidP="004B218F">
      <w:pPr>
        <w:pStyle w:val="NormalWeb"/>
      </w:pPr>
      <w:r w:rsidRPr="00D939C6">
        <w:t> </w:t>
      </w:r>
    </w:p>
    <w:p w14:paraId="1FD6FCEB" w14:textId="77777777" w:rsidR="00343C77" w:rsidRPr="00D939C6" w:rsidRDefault="00343C77" w:rsidP="004B218F">
      <w:pPr>
        <w:pStyle w:val="NormalWeb"/>
      </w:pPr>
    </w:p>
    <w:p w14:paraId="0F05A54D" w14:textId="77777777" w:rsidR="00D939C6" w:rsidRPr="00D939C6" w:rsidRDefault="00D939C6" w:rsidP="00D939C6">
      <w:pPr>
        <w:pStyle w:val="NormalWeb"/>
        <w:spacing w:line="360" w:lineRule="auto"/>
        <w:ind w:left="720" w:hanging="720"/>
      </w:pPr>
      <w:r w:rsidRPr="00D939C6">
        <w:t xml:space="preserve">Grünke, P., 2020. Chess, Artificial Intelligence, and Epistemic Opacity. </w:t>
      </w:r>
      <w:proofErr w:type="spellStart"/>
      <w:r w:rsidRPr="00D939C6">
        <w:rPr>
          <w:i/>
          <w:iCs/>
        </w:rPr>
        <w:t>Információs</w:t>
      </w:r>
      <w:proofErr w:type="spellEnd"/>
      <w:r w:rsidRPr="00D939C6">
        <w:rPr>
          <w:i/>
          <w:iCs/>
        </w:rPr>
        <w:t xml:space="preserve"> </w:t>
      </w:r>
      <w:proofErr w:type="spellStart"/>
      <w:r w:rsidRPr="00D939C6">
        <w:rPr>
          <w:i/>
          <w:iCs/>
        </w:rPr>
        <w:t>Társadalom</w:t>
      </w:r>
      <w:proofErr w:type="spellEnd"/>
      <w:r w:rsidRPr="00D939C6">
        <w:t>, 19 (4), 7. </w:t>
      </w:r>
    </w:p>
    <w:p w14:paraId="66A33424" w14:textId="77777777" w:rsidR="00D939C6" w:rsidRPr="00D939C6" w:rsidRDefault="00D939C6" w:rsidP="00D939C6">
      <w:pPr>
        <w:pStyle w:val="NormalWeb"/>
        <w:spacing w:line="360" w:lineRule="auto"/>
        <w:ind w:left="720" w:hanging="720"/>
      </w:pPr>
      <w:r w:rsidRPr="00D939C6">
        <w:t> </w:t>
      </w:r>
    </w:p>
    <w:p w14:paraId="1E14399F" w14:textId="77777777" w:rsidR="00D939C6" w:rsidRPr="00D939C6" w:rsidRDefault="00D939C6" w:rsidP="00D939C6">
      <w:pPr>
        <w:pStyle w:val="NormalWeb"/>
        <w:spacing w:line="360" w:lineRule="auto"/>
        <w:ind w:left="720" w:hanging="720"/>
      </w:pPr>
      <w:r w:rsidRPr="00D939C6">
        <w:t>Hamilton, R.I., Papadopoulos, P.N., 2024. Using SHAP Values and Machine Learning to Understand Trends in the Transient Stability Limit. IEEE Transactions on Power Systems 39, 1384–</w:t>
      </w:r>
      <w:proofErr w:type="gramStart"/>
      <w:r w:rsidRPr="00D939C6">
        <w:t>1397..</w:t>
      </w:r>
      <w:proofErr w:type="gramEnd"/>
      <w:r w:rsidRPr="00D939C6">
        <w:t xml:space="preserve"> https://doi.org/10.1109/tpwrs.2023.3248941.  </w:t>
      </w:r>
    </w:p>
    <w:p w14:paraId="08F35BDC" w14:textId="77777777" w:rsidR="00D939C6" w:rsidRPr="00D939C6" w:rsidRDefault="00D939C6" w:rsidP="00D939C6">
      <w:pPr>
        <w:pStyle w:val="NormalWeb"/>
        <w:spacing w:line="360" w:lineRule="auto"/>
        <w:ind w:left="720" w:hanging="720"/>
      </w:pPr>
      <w:r w:rsidRPr="00D939C6">
        <w:t> </w:t>
      </w:r>
    </w:p>
    <w:p w14:paraId="7B17CB41" w14:textId="77777777" w:rsidR="00D939C6" w:rsidRPr="00D939C6" w:rsidRDefault="00D939C6" w:rsidP="00D939C6">
      <w:pPr>
        <w:pStyle w:val="NormalWeb"/>
        <w:spacing w:line="360" w:lineRule="auto"/>
        <w:ind w:left="720" w:hanging="720"/>
      </w:pPr>
      <w:r w:rsidRPr="00D939C6">
        <w:t xml:space="preserve">He, K., Zhang, X., Ren, S. and Sun, J., 2016. Deep residual learning for image recognition. In: </w:t>
      </w:r>
      <w:r w:rsidRPr="00D939C6">
        <w:rPr>
          <w:i/>
          <w:iCs/>
        </w:rPr>
        <w:t>Proceedings of the IEEE Conference on Computer Vision and Pattern Recognition (CVPR)</w:t>
      </w:r>
      <w:r w:rsidRPr="00D939C6">
        <w:t>. Las Vegas, NV, USA, 27–30 June 2016. IEEE, pp. 770–778.  </w:t>
      </w:r>
    </w:p>
    <w:p w14:paraId="5ADD6FA0" w14:textId="77777777" w:rsidR="00D939C6" w:rsidRPr="00D939C6" w:rsidRDefault="00D939C6" w:rsidP="00D939C6">
      <w:pPr>
        <w:pStyle w:val="NormalWeb"/>
        <w:spacing w:line="360" w:lineRule="auto"/>
        <w:ind w:left="720" w:hanging="720"/>
      </w:pPr>
      <w:r w:rsidRPr="00D939C6">
        <w:t> </w:t>
      </w:r>
    </w:p>
    <w:p w14:paraId="7C10466E" w14:textId="77777777" w:rsidR="00D939C6" w:rsidRPr="00D939C6" w:rsidRDefault="00D939C6" w:rsidP="00D939C6">
      <w:pPr>
        <w:pStyle w:val="NormalWeb"/>
        <w:spacing w:line="360" w:lineRule="auto"/>
        <w:ind w:left="720" w:hanging="720"/>
      </w:pPr>
      <w:r w:rsidRPr="00D939C6">
        <w:t xml:space="preserve">Helfenstein, F., </w:t>
      </w:r>
      <w:proofErr w:type="spellStart"/>
      <w:r w:rsidRPr="00D939C6">
        <w:t>Blüml</w:t>
      </w:r>
      <w:proofErr w:type="spellEnd"/>
      <w:r w:rsidRPr="00D939C6">
        <w:t xml:space="preserve">, J., Czech, J. and Kersting, K., 2024. Checkmating one, by using many: Combining mixture of experts with </w:t>
      </w:r>
      <w:proofErr w:type="spellStart"/>
      <w:r w:rsidRPr="00D939C6">
        <w:t>mcts</w:t>
      </w:r>
      <w:proofErr w:type="spellEnd"/>
      <w:r w:rsidRPr="00D939C6">
        <w:t xml:space="preserve"> to improve in chess. </w:t>
      </w:r>
      <w:proofErr w:type="spellStart"/>
      <w:r w:rsidRPr="00D939C6">
        <w:t>arXiv</w:t>
      </w:r>
      <w:proofErr w:type="spellEnd"/>
      <w:r w:rsidRPr="00D939C6">
        <w:t xml:space="preserve"> preprint arXiv:2401.16852.  </w:t>
      </w:r>
    </w:p>
    <w:p w14:paraId="176AED17" w14:textId="77777777" w:rsidR="00D939C6" w:rsidRPr="00D939C6" w:rsidRDefault="00D939C6" w:rsidP="00D939C6">
      <w:pPr>
        <w:pStyle w:val="NormalWeb"/>
        <w:spacing w:line="360" w:lineRule="auto"/>
        <w:ind w:left="720" w:hanging="720"/>
      </w:pPr>
      <w:r w:rsidRPr="00D939C6">
        <w:lastRenderedPageBreak/>
        <w:t> </w:t>
      </w:r>
    </w:p>
    <w:p w14:paraId="7C163A08" w14:textId="77777777" w:rsidR="00D939C6" w:rsidRPr="00D939C6" w:rsidRDefault="00D939C6" w:rsidP="00D939C6">
      <w:pPr>
        <w:pStyle w:val="NormalWeb"/>
        <w:spacing w:line="360" w:lineRule="auto"/>
        <w:ind w:left="720" w:hanging="720"/>
      </w:pPr>
      <w:r w:rsidRPr="00D939C6">
        <w:t xml:space="preserve">Huang, G., Liu, Z., Van Der Maaten, L., Weinberger, K.Q., 2017. Densely Connected Convolutional Networks, </w:t>
      </w:r>
      <w:proofErr w:type="gramStart"/>
      <w:r w:rsidRPr="00D939C6">
        <w:t>in: ..</w:t>
      </w:r>
      <w:proofErr w:type="gramEnd"/>
      <w:r w:rsidRPr="00D939C6">
        <w:t xml:space="preserve"> </w:t>
      </w:r>
      <w:hyperlink r:id="rId42" w:tgtFrame="_blank" w:history="1">
        <w:r w:rsidRPr="00D939C6">
          <w:rPr>
            <w:rStyle w:val="Hyperlink"/>
          </w:rPr>
          <w:t>https://doi.org/10.1109/cvpr.2017.243</w:t>
        </w:r>
      </w:hyperlink>
      <w:r w:rsidRPr="00D939C6">
        <w:t>  </w:t>
      </w:r>
    </w:p>
    <w:p w14:paraId="7BBD4B53" w14:textId="77777777" w:rsidR="00D939C6" w:rsidRPr="00D939C6" w:rsidRDefault="00D939C6" w:rsidP="00D939C6">
      <w:pPr>
        <w:pStyle w:val="NormalWeb"/>
        <w:spacing w:line="360" w:lineRule="auto"/>
        <w:ind w:left="720" w:hanging="720"/>
      </w:pPr>
      <w:r w:rsidRPr="00D939C6">
        <w:t> </w:t>
      </w:r>
    </w:p>
    <w:p w14:paraId="27FFAA43" w14:textId="77777777" w:rsidR="00D939C6" w:rsidRPr="00D939C6" w:rsidRDefault="00D939C6" w:rsidP="00D939C6">
      <w:pPr>
        <w:pStyle w:val="NormalWeb"/>
        <w:spacing w:line="360" w:lineRule="auto"/>
        <w:ind w:left="720" w:hanging="720"/>
      </w:pPr>
      <w:r w:rsidRPr="00D939C6">
        <w:t xml:space="preserve">Hu, J., Shen, L. and Sun, G., 2018. Squeeze-and-Excitation Networks. </w:t>
      </w:r>
      <w:r w:rsidRPr="00D939C6">
        <w:rPr>
          <w:i/>
          <w:iCs/>
        </w:rPr>
        <w:t>2018 IEEE/CVF Conference on Computer Vision and Pattern Recognition</w:t>
      </w:r>
      <w:r w:rsidRPr="00D939C6">
        <w:t>, 7132–7141. </w:t>
      </w:r>
    </w:p>
    <w:p w14:paraId="1633909A" w14:textId="77777777" w:rsidR="00D939C6" w:rsidRPr="00D939C6" w:rsidRDefault="00D939C6" w:rsidP="00D939C6">
      <w:pPr>
        <w:pStyle w:val="NormalWeb"/>
        <w:spacing w:line="360" w:lineRule="auto"/>
        <w:ind w:left="720" w:hanging="720"/>
      </w:pPr>
      <w:r w:rsidRPr="00D939C6">
        <w:t> </w:t>
      </w:r>
    </w:p>
    <w:p w14:paraId="533F29A1" w14:textId="77777777" w:rsidR="00D939C6" w:rsidRPr="00D939C6" w:rsidRDefault="00D939C6" w:rsidP="00D939C6">
      <w:pPr>
        <w:pStyle w:val="NormalWeb"/>
        <w:spacing w:line="360" w:lineRule="auto"/>
        <w:ind w:left="720" w:hanging="720"/>
      </w:pPr>
      <w:r w:rsidRPr="00D939C6">
        <w:t xml:space="preserve">Ioffe, S. and Szegedy, C., 2015. Batch normalization: Accelerating deep network training by reducing internal covariate shift. In: </w:t>
      </w:r>
      <w:r w:rsidRPr="00D939C6">
        <w:rPr>
          <w:i/>
          <w:iCs/>
        </w:rPr>
        <w:t>Proceedings of the 32nd International Conference on Machine Learning (ICML)</w:t>
      </w:r>
      <w:r w:rsidRPr="00D939C6">
        <w:t>. Lille, France, 6–11 July 2015. PMLR, pp. 448–456.  </w:t>
      </w:r>
    </w:p>
    <w:p w14:paraId="392CDC7B" w14:textId="77777777" w:rsidR="00D939C6" w:rsidRPr="00D939C6" w:rsidRDefault="00D939C6" w:rsidP="00D939C6">
      <w:pPr>
        <w:pStyle w:val="NormalWeb"/>
        <w:spacing w:line="360" w:lineRule="auto"/>
        <w:ind w:left="720" w:hanging="720"/>
      </w:pPr>
      <w:r w:rsidRPr="00D939C6">
        <w:t> </w:t>
      </w:r>
    </w:p>
    <w:p w14:paraId="0913301B" w14:textId="77777777" w:rsidR="00D939C6" w:rsidRPr="00D939C6" w:rsidRDefault="00D939C6" w:rsidP="00D939C6">
      <w:pPr>
        <w:pStyle w:val="NormalWeb"/>
        <w:spacing w:line="360" w:lineRule="auto"/>
        <w:ind w:left="720" w:hanging="720"/>
      </w:pPr>
      <w:r w:rsidRPr="00D939C6">
        <w:t xml:space="preserve">Jannis Blüml, Czech, J. and Kersting, K., 2023. </w:t>
      </w:r>
      <w:proofErr w:type="spellStart"/>
      <w:r w:rsidRPr="00D939C6">
        <w:t>AlphaZe</w:t>
      </w:r>
      <w:proofErr w:type="spellEnd"/>
      <w:r w:rsidRPr="00D939C6">
        <w:rPr>
          <w:rFonts w:ascii="Cambria Math" w:hAnsi="Cambria Math" w:cs="Cambria Math"/>
        </w:rPr>
        <w:t>∗∗</w:t>
      </w:r>
      <w:r w:rsidRPr="00D939C6">
        <w:t xml:space="preserve">: AlphaZero-like baselines for imperfect information games are surprisingly strong. </w:t>
      </w:r>
      <w:r w:rsidRPr="00D939C6">
        <w:rPr>
          <w:i/>
          <w:iCs/>
        </w:rPr>
        <w:t>Frontiers in artificial intelligence</w:t>
      </w:r>
      <w:r w:rsidRPr="00D939C6">
        <w:t>, 6 (5). </w:t>
      </w:r>
    </w:p>
    <w:p w14:paraId="402931FB" w14:textId="77777777" w:rsidR="00D939C6" w:rsidRPr="00D939C6" w:rsidRDefault="00D939C6" w:rsidP="00D939C6">
      <w:pPr>
        <w:pStyle w:val="NormalWeb"/>
        <w:spacing w:line="360" w:lineRule="auto"/>
        <w:ind w:left="720" w:hanging="720"/>
      </w:pPr>
      <w:r w:rsidRPr="00D939C6">
        <w:t> </w:t>
      </w:r>
    </w:p>
    <w:p w14:paraId="076F508A" w14:textId="77777777" w:rsidR="00D939C6" w:rsidRPr="00D939C6" w:rsidRDefault="00D939C6" w:rsidP="00D939C6">
      <w:pPr>
        <w:pStyle w:val="NormalWeb"/>
        <w:spacing w:line="360" w:lineRule="auto"/>
        <w:ind w:left="720" w:hanging="720"/>
      </w:pPr>
      <w:r w:rsidRPr="00D939C6">
        <w:t xml:space="preserve">Jenner, E., </w:t>
      </w:r>
      <w:proofErr w:type="gramStart"/>
      <w:r w:rsidRPr="00D939C6">
        <w:t>Kapur ,</w:t>
      </w:r>
      <w:proofErr w:type="gramEnd"/>
      <w:r w:rsidRPr="00D939C6">
        <w:t xml:space="preserve"> S., Georgiev, V., Allen, C., Emmons, S. and Russell, S., 2023. </w:t>
      </w:r>
      <w:r w:rsidRPr="00D939C6">
        <w:rPr>
          <w:i/>
          <w:iCs/>
        </w:rPr>
        <w:t>Evidence of Learned Look-Ahead in a Chess-Playing Neural Network</w:t>
      </w:r>
      <w:r w:rsidRPr="00D939C6">
        <w:t xml:space="preserve"> [online]. Arxiv.org. Available from: https://arxiv.org/html/2406.00877v1 [Accessed 4 Sep 2025]. </w:t>
      </w:r>
    </w:p>
    <w:p w14:paraId="54717641" w14:textId="77777777" w:rsidR="00D939C6" w:rsidRPr="00D939C6" w:rsidRDefault="00D939C6" w:rsidP="00D939C6">
      <w:pPr>
        <w:pStyle w:val="NormalWeb"/>
        <w:spacing w:line="360" w:lineRule="auto"/>
        <w:ind w:left="720" w:hanging="720"/>
      </w:pPr>
      <w:r w:rsidRPr="00D939C6">
        <w:t> </w:t>
      </w:r>
    </w:p>
    <w:p w14:paraId="1FD27754" w14:textId="77777777" w:rsidR="00D939C6" w:rsidRPr="00D939C6" w:rsidRDefault="00D939C6" w:rsidP="00D939C6">
      <w:pPr>
        <w:pStyle w:val="NormalWeb"/>
        <w:spacing w:line="360" w:lineRule="auto"/>
        <w:ind w:left="720" w:hanging="720"/>
      </w:pPr>
      <w:proofErr w:type="spellStart"/>
      <w:r w:rsidRPr="00D939C6">
        <w:t>Kagkas</w:t>
      </w:r>
      <w:proofErr w:type="spellEnd"/>
      <w:r w:rsidRPr="00D939C6">
        <w:t xml:space="preserve">, D., </w:t>
      </w:r>
      <w:proofErr w:type="spellStart"/>
      <w:r w:rsidRPr="00D939C6">
        <w:t>Karamichailidou</w:t>
      </w:r>
      <w:proofErr w:type="spellEnd"/>
      <w:r w:rsidRPr="00D939C6">
        <w:t xml:space="preserve">, D. and Alexandridis, A., 2023. Chess Position Evaluation Using Radial Basis Function Neural Networks. </w:t>
      </w:r>
      <w:r w:rsidRPr="00D939C6">
        <w:rPr>
          <w:i/>
          <w:iCs/>
        </w:rPr>
        <w:t>Complexity</w:t>
      </w:r>
      <w:r w:rsidRPr="00D939C6">
        <w:t xml:space="preserve"> [online], 2023, e7143943. Available from: https://www.hindawi.com/journals/complexity/2023/7143943/ [Accessed 1 Oct 2023]. </w:t>
      </w:r>
    </w:p>
    <w:p w14:paraId="68389194" w14:textId="77777777" w:rsidR="00D939C6" w:rsidRPr="00D939C6" w:rsidRDefault="00D939C6" w:rsidP="00D939C6">
      <w:pPr>
        <w:pStyle w:val="NormalWeb"/>
        <w:spacing w:line="360" w:lineRule="auto"/>
        <w:ind w:left="720" w:hanging="720"/>
      </w:pPr>
      <w:r w:rsidRPr="00D939C6">
        <w:t> </w:t>
      </w:r>
    </w:p>
    <w:p w14:paraId="5D35C038" w14:textId="77777777" w:rsidR="00D939C6" w:rsidRPr="00D939C6" w:rsidRDefault="00D939C6" w:rsidP="00D939C6">
      <w:pPr>
        <w:pStyle w:val="NormalWeb"/>
        <w:spacing w:line="360" w:lineRule="auto"/>
        <w:ind w:left="720" w:hanging="720"/>
      </w:pPr>
      <w:r w:rsidRPr="00D939C6">
        <w:t xml:space="preserve">Kim, B., Wattenberg, M., Gilmer, J., Cai, C. J., Wexler, J., </w:t>
      </w:r>
      <w:proofErr w:type="spellStart"/>
      <w:r w:rsidRPr="00D939C6">
        <w:t>Viégas</w:t>
      </w:r>
      <w:proofErr w:type="spellEnd"/>
      <w:r w:rsidRPr="00D939C6">
        <w:t xml:space="preserve">, F. B. and Sayres, R., 2018. Interpretability Beyond Feature Attribution: Quantitative Testing with Concept Activation Vectors (TCAV). </w:t>
      </w:r>
      <w:proofErr w:type="spellStart"/>
      <w:r w:rsidRPr="00D939C6">
        <w:rPr>
          <w:i/>
          <w:iCs/>
        </w:rPr>
        <w:t>arXiv</w:t>
      </w:r>
      <w:proofErr w:type="spellEnd"/>
      <w:r w:rsidRPr="00D939C6">
        <w:rPr>
          <w:i/>
          <w:iCs/>
        </w:rPr>
        <w:t xml:space="preserve"> (Cornell University)</w:t>
      </w:r>
      <w:r w:rsidRPr="00D939C6">
        <w:t>. </w:t>
      </w:r>
    </w:p>
    <w:p w14:paraId="721BFBEF" w14:textId="77777777" w:rsidR="00D939C6" w:rsidRPr="00D939C6" w:rsidRDefault="00D939C6" w:rsidP="00D939C6">
      <w:pPr>
        <w:pStyle w:val="NormalWeb"/>
        <w:spacing w:line="360" w:lineRule="auto"/>
        <w:ind w:left="720" w:hanging="720"/>
      </w:pPr>
      <w:r w:rsidRPr="00D939C6">
        <w:lastRenderedPageBreak/>
        <w:t> </w:t>
      </w:r>
    </w:p>
    <w:p w14:paraId="369CE6A0" w14:textId="77777777" w:rsidR="00D939C6" w:rsidRPr="00D939C6" w:rsidRDefault="00D939C6" w:rsidP="00D939C6">
      <w:pPr>
        <w:pStyle w:val="NormalWeb"/>
        <w:spacing w:line="360" w:lineRule="auto"/>
        <w:ind w:left="720" w:hanging="720"/>
      </w:pPr>
      <w:r w:rsidRPr="00D939C6">
        <w:t xml:space="preserve">Li, H., Li, C. and Ding, Y., 2020. Fall detection based on fused saliency maps. </w:t>
      </w:r>
      <w:r w:rsidRPr="00D939C6">
        <w:rPr>
          <w:i/>
          <w:iCs/>
        </w:rPr>
        <w:t>Multimedia Tools and Applications</w:t>
      </w:r>
      <w:r w:rsidRPr="00D939C6">
        <w:t>, 80 (2), 1883–1900. </w:t>
      </w:r>
    </w:p>
    <w:p w14:paraId="3C486A0F" w14:textId="77777777" w:rsidR="00D939C6" w:rsidRPr="00D939C6" w:rsidRDefault="00D939C6" w:rsidP="00D939C6">
      <w:pPr>
        <w:pStyle w:val="NormalWeb"/>
        <w:spacing w:line="360" w:lineRule="auto"/>
        <w:ind w:left="720" w:hanging="720"/>
      </w:pPr>
      <w:r w:rsidRPr="00D939C6">
        <w:t> </w:t>
      </w:r>
    </w:p>
    <w:p w14:paraId="4119846F" w14:textId="77777777" w:rsidR="00D939C6" w:rsidRPr="00D939C6" w:rsidRDefault="00D939C6" w:rsidP="00D939C6">
      <w:pPr>
        <w:pStyle w:val="NormalWeb"/>
        <w:spacing w:line="360" w:lineRule="auto"/>
        <w:ind w:left="720" w:hanging="720"/>
      </w:pPr>
      <w:r w:rsidRPr="00D939C6">
        <w:t xml:space="preserve">Lundberg, S. and Lee, S.-I., 2017. </w:t>
      </w:r>
      <w:r w:rsidRPr="00D939C6">
        <w:rPr>
          <w:i/>
          <w:iCs/>
        </w:rPr>
        <w:t>A Unified Approach to Interpreting Model Predictions</w:t>
      </w:r>
      <w:r w:rsidRPr="00D939C6">
        <w:t xml:space="preserve"> [online]. arXiv.org. Available from: </w:t>
      </w:r>
      <w:hyperlink r:id="rId43" w:tgtFrame="_blank" w:history="1">
        <w:r w:rsidRPr="00D939C6">
          <w:rPr>
            <w:rStyle w:val="Hyperlink"/>
          </w:rPr>
          <w:t>https://arxiv.org/abs/1705.07874v2</w:t>
        </w:r>
      </w:hyperlink>
      <w:r w:rsidRPr="00D939C6">
        <w:t>. </w:t>
      </w:r>
    </w:p>
    <w:p w14:paraId="0AFA7F01" w14:textId="77777777" w:rsidR="00D939C6" w:rsidRPr="00D939C6" w:rsidRDefault="00D939C6" w:rsidP="00D939C6">
      <w:pPr>
        <w:pStyle w:val="NormalWeb"/>
        <w:spacing w:line="360" w:lineRule="auto"/>
        <w:ind w:left="720" w:hanging="720"/>
      </w:pPr>
      <w:r w:rsidRPr="00D939C6">
        <w:t> </w:t>
      </w:r>
    </w:p>
    <w:p w14:paraId="46E6F353" w14:textId="77777777" w:rsidR="00D939C6" w:rsidRPr="00D939C6" w:rsidRDefault="00D939C6" w:rsidP="00D939C6">
      <w:pPr>
        <w:pStyle w:val="NormalWeb"/>
        <w:spacing w:line="360" w:lineRule="auto"/>
        <w:ind w:left="720" w:hanging="720"/>
      </w:pPr>
      <w:r w:rsidRPr="00D939C6">
        <w:t xml:space="preserve">Markus, A. F., Kors, J. A. and </w:t>
      </w:r>
      <w:proofErr w:type="spellStart"/>
      <w:r w:rsidRPr="00D939C6">
        <w:t>Rijnbeek</w:t>
      </w:r>
      <w:proofErr w:type="spellEnd"/>
      <w:r w:rsidRPr="00D939C6">
        <w:t>, P. R., 2021. The role of explainability in creating trustworthy artificial intelligence for health care: a comprehensive survey of the terminology, design choices, and evaluation strategies. Journal of biomedical informatics, 113, 103655.  </w:t>
      </w:r>
    </w:p>
    <w:p w14:paraId="25118634" w14:textId="77777777" w:rsidR="00D939C6" w:rsidRPr="00D939C6" w:rsidRDefault="00D939C6" w:rsidP="00D939C6">
      <w:pPr>
        <w:pStyle w:val="NormalWeb"/>
        <w:spacing w:line="360" w:lineRule="auto"/>
        <w:ind w:left="720" w:hanging="720"/>
      </w:pPr>
      <w:r w:rsidRPr="00D939C6">
        <w:t> </w:t>
      </w:r>
    </w:p>
    <w:p w14:paraId="2C564492" w14:textId="77777777" w:rsidR="00D939C6" w:rsidRPr="00D939C6" w:rsidRDefault="00D939C6" w:rsidP="00D939C6">
      <w:pPr>
        <w:pStyle w:val="NormalWeb"/>
        <w:spacing w:line="360" w:lineRule="auto"/>
        <w:ind w:left="720" w:hanging="720"/>
      </w:pPr>
      <w:r w:rsidRPr="00D939C6">
        <w:t>Miller, T., 2019. Explanation in artificial intelligence: Insights from the social sciences. Artificial intelligence, 267, 1-38.  </w:t>
      </w:r>
    </w:p>
    <w:p w14:paraId="04915A0D" w14:textId="77777777" w:rsidR="00D939C6" w:rsidRPr="00D939C6" w:rsidRDefault="00D939C6" w:rsidP="00D939C6">
      <w:pPr>
        <w:pStyle w:val="NormalWeb"/>
        <w:spacing w:line="360" w:lineRule="auto"/>
        <w:ind w:left="720" w:hanging="720"/>
      </w:pPr>
      <w:r w:rsidRPr="00D939C6">
        <w:t> </w:t>
      </w:r>
    </w:p>
    <w:p w14:paraId="5738635D" w14:textId="77777777" w:rsidR="00D939C6" w:rsidRPr="00D939C6" w:rsidRDefault="00D939C6" w:rsidP="00D939C6">
      <w:pPr>
        <w:pStyle w:val="NormalWeb"/>
        <w:spacing w:line="360" w:lineRule="auto"/>
        <w:ind w:left="720" w:hanging="720"/>
      </w:pPr>
      <w:r w:rsidRPr="00D939C6">
        <w:t xml:space="preserve">Nair, R. R., Babu, T., Kishore, S., Pavithra, K. and Sumana, S. G., 2025. Improving Alpha-Beta Pruning Efficiency in Chess Engines. </w:t>
      </w:r>
      <w:r w:rsidRPr="00D939C6">
        <w:rPr>
          <w:i/>
          <w:iCs/>
        </w:rPr>
        <w:t>2024 International Conference on IT Innovation and Knowledge Discovery (ITIKD)</w:t>
      </w:r>
      <w:r w:rsidRPr="00D939C6">
        <w:t>, 1–6. </w:t>
      </w:r>
    </w:p>
    <w:p w14:paraId="2948BAEE" w14:textId="77777777" w:rsidR="00D939C6" w:rsidRPr="00D939C6" w:rsidRDefault="00D939C6" w:rsidP="00D939C6">
      <w:pPr>
        <w:pStyle w:val="NormalWeb"/>
        <w:spacing w:line="360" w:lineRule="auto"/>
        <w:ind w:left="720" w:hanging="720"/>
      </w:pPr>
      <w:r w:rsidRPr="00D939C6">
        <w:t> </w:t>
      </w:r>
    </w:p>
    <w:p w14:paraId="663815A0" w14:textId="77777777" w:rsidR="00D939C6" w:rsidRPr="00D939C6" w:rsidRDefault="00D939C6" w:rsidP="00D939C6">
      <w:pPr>
        <w:pStyle w:val="NormalWeb"/>
        <w:spacing w:line="360" w:lineRule="auto"/>
        <w:ind w:left="720" w:hanging="720"/>
      </w:pPr>
      <w:proofErr w:type="spellStart"/>
      <w:r w:rsidRPr="00D939C6">
        <w:t>Oshri</w:t>
      </w:r>
      <w:proofErr w:type="spellEnd"/>
      <w:r w:rsidRPr="00D939C6">
        <w:t xml:space="preserve">, B. and </w:t>
      </w:r>
      <w:proofErr w:type="spellStart"/>
      <w:r w:rsidRPr="00D939C6">
        <w:t>Khandwala</w:t>
      </w:r>
      <w:proofErr w:type="spellEnd"/>
      <w:r w:rsidRPr="00D939C6">
        <w:t>, N., 2016. Predicting moves in chess using convolutional neural networks. Stanford University Course Project Reports-CS231n. </w:t>
      </w:r>
    </w:p>
    <w:p w14:paraId="10A27AD0" w14:textId="77777777" w:rsidR="00D939C6" w:rsidRPr="00D939C6" w:rsidRDefault="00D939C6" w:rsidP="00D939C6">
      <w:pPr>
        <w:pStyle w:val="NormalWeb"/>
        <w:spacing w:line="360" w:lineRule="auto"/>
        <w:ind w:left="720" w:hanging="720"/>
      </w:pPr>
      <w:r w:rsidRPr="00D939C6">
        <w:t> </w:t>
      </w:r>
    </w:p>
    <w:p w14:paraId="444E2F51" w14:textId="77777777" w:rsidR="00D939C6" w:rsidRPr="00D939C6" w:rsidRDefault="00D939C6" w:rsidP="00D939C6">
      <w:pPr>
        <w:pStyle w:val="NormalWeb"/>
        <w:spacing w:line="360" w:lineRule="auto"/>
        <w:ind w:left="720" w:hanging="720"/>
      </w:pPr>
      <w:proofErr w:type="spellStart"/>
      <w:r w:rsidRPr="00D939C6">
        <w:t>Padarian</w:t>
      </w:r>
      <w:proofErr w:type="spellEnd"/>
      <w:r w:rsidRPr="00D939C6">
        <w:t xml:space="preserve">, J., </w:t>
      </w:r>
      <w:proofErr w:type="spellStart"/>
      <w:r w:rsidRPr="00D939C6">
        <w:t>Minasny</w:t>
      </w:r>
      <w:proofErr w:type="spellEnd"/>
      <w:r w:rsidRPr="00D939C6">
        <w:t xml:space="preserve">, B. and McBratney, A. B., 2020. Machine learning and soil sciences: a review aided by machine learning tools. </w:t>
      </w:r>
      <w:r w:rsidRPr="00D939C6">
        <w:rPr>
          <w:i/>
          <w:iCs/>
        </w:rPr>
        <w:t>SOIL</w:t>
      </w:r>
      <w:r w:rsidRPr="00D939C6">
        <w:t>, 6 (1), 35–52. </w:t>
      </w:r>
    </w:p>
    <w:p w14:paraId="067A0148" w14:textId="77777777" w:rsidR="00D939C6" w:rsidRPr="00D939C6" w:rsidRDefault="00D939C6" w:rsidP="00D939C6">
      <w:pPr>
        <w:pStyle w:val="NormalWeb"/>
        <w:spacing w:line="360" w:lineRule="auto"/>
        <w:ind w:left="720" w:hanging="720"/>
      </w:pPr>
      <w:r w:rsidRPr="00D939C6">
        <w:t> </w:t>
      </w:r>
    </w:p>
    <w:p w14:paraId="118FEC3E" w14:textId="77777777" w:rsidR="00D939C6" w:rsidRPr="00D939C6" w:rsidRDefault="00D939C6" w:rsidP="00D939C6">
      <w:pPr>
        <w:pStyle w:val="NormalWeb"/>
        <w:spacing w:line="360" w:lineRule="auto"/>
        <w:ind w:left="720" w:hanging="720"/>
      </w:pPr>
      <w:r w:rsidRPr="00D939C6">
        <w:lastRenderedPageBreak/>
        <w:t xml:space="preserve">Panchal, H., Mishra, S. and Shrivastava, V., 2021. Chess Moves Prediction using Deep Learning Neural Networks. </w:t>
      </w:r>
      <w:r w:rsidRPr="00D939C6">
        <w:rPr>
          <w:i/>
          <w:iCs/>
        </w:rPr>
        <w:t xml:space="preserve">International Conference on Advances in Computing and Communications (ICACC), Kochi, </w:t>
      </w:r>
      <w:proofErr w:type="spellStart"/>
      <w:r w:rsidRPr="00D939C6">
        <w:rPr>
          <w:i/>
          <w:iCs/>
        </w:rPr>
        <w:t>Kakkanad</w:t>
      </w:r>
      <w:proofErr w:type="spellEnd"/>
      <w:r w:rsidRPr="00D939C6">
        <w:rPr>
          <w:i/>
          <w:iCs/>
        </w:rPr>
        <w:t>, India, 2021, pp. 1-</w:t>
      </w:r>
      <w:proofErr w:type="gramStart"/>
      <w:r w:rsidRPr="00D939C6">
        <w:rPr>
          <w:i/>
          <w:iCs/>
        </w:rPr>
        <w:t>6,.</w:t>
      </w:r>
      <w:proofErr w:type="gramEnd"/>
      <w:r w:rsidRPr="00D939C6">
        <w:t> </w:t>
      </w:r>
    </w:p>
    <w:p w14:paraId="5966CC21" w14:textId="77777777" w:rsidR="00D939C6" w:rsidRPr="00D939C6" w:rsidRDefault="00D939C6" w:rsidP="00D939C6">
      <w:pPr>
        <w:pStyle w:val="NormalWeb"/>
        <w:spacing w:line="360" w:lineRule="auto"/>
        <w:ind w:left="720" w:hanging="720"/>
      </w:pPr>
      <w:r w:rsidRPr="00D939C6">
        <w:t> </w:t>
      </w:r>
    </w:p>
    <w:p w14:paraId="57B20460" w14:textId="77777777" w:rsidR="00D939C6" w:rsidRPr="00D939C6" w:rsidRDefault="00D939C6" w:rsidP="00D939C6">
      <w:pPr>
        <w:pStyle w:val="NormalWeb"/>
        <w:spacing w:line="360" w:lineRule="auto"/>
        <w:ind w:left="720" w:hanging="720"/>
      </w:pPr>
      <w:proofErr w:type="spellStart"/>
      <w:r w:rsidRPr="00D939C6">
        <w:t>Pashami</w:t>
      </w:r>
      <w:proofErr w:type="spellEnd"/>
      <w:r w:rsidRPr="00D939C6">
        <w:t xml:space="preserve">, S., Nowaczyk, S., Fan, Y., Jakubowski, J., Paiva, N., Davari, N., Bobek, S., Jamshidi, S., </w:t>
      </w:r>
      <w:proofErr w:type="spellStart"/>
      <w:r w:rsidRPr="00D939C6">
        <w:t>Sarmadi</w:t>
      </w:r>
      <w:proofErr w:type="spellEnd"/>
      <w:r w:rsidRPr="00D939C6">
        <w:t xml:space="preserve">, H. and </w:t>
      </w:r>
      <w:proofErr w:type="spellStart"/>
      <w:r w:rsidRPr="00D939C6">
        <w:t>Alabdallah</w:t>
      </w:r>
      <w:proofErr w:type="spellEnd"/>
      <w:r w:rsidRPr="00D939C6">
        <w:t xml:space="preserve">, A., 2023. Explainable predictive maintenance. </w:t>
      </w:r>
      <w:proofErr w:type="spellStart"/>
      <w:r w:rsidRPr="00D939C6">
        <w:t>arXiv</w:t>
      </w:r>
      <w:proofErr w:type="spellEnd"/>
      <w:r w:rsidRPr="00D939C6">
        <w:t xml:space="preserve"> preprint arXiv:2306.05120.  </w:t>
      </w:r>
    </w:p>
    <w:p w14:paraId="635EB06A" w14:textId="77777777" w:rsidR="00D939C6" w:rsidRPr="00D939C6" w:rsidRDefault="00D939C6" w:rsidP="00D939C6">
      <w:pPr>
        <w:pStyle w:val="NormalWeb"/>
        <w:spacing w:line="360" w:lineRule="auto"/>
        <w:ind w:left="720" w:hanging="720"/>
      </w:pPr>
      <w:r w:rsidRPr="00D939C6">
        <w:t> </w:t>
      </w:r>
    </w:p>
    <w:p w14:paraId="42A2AEAB" w14:textId="77777777" w:rsidR="00D939C6" w:rsidRPr="00D939C6" w:rsidRDefault="00D939C6" w:rsidP="00D939C6">
      <w:pPr>
        <w:pStyle w:val="NormalWeb"/>
        <w:spacing w:line="360" w:lineRule="auto"/>
        <w:ind w:left="720" w:hanging="720"/>
      </w:pPr>
      <w:r w:rsidRPr="00D939C6">
        <w:t xml:space="preserve">Peng, J., Kang, S., Ning, Z., Deng, H., Shen, J., Xu, Y., Zhang, J., Zhao, W., Li, X., Gong, W., Huang, J. and Liu, L., 2020. Residual convolutional neural network for predicting response of </w:t>
      </w:r>
      <w:proofErr w:type="spellStart"/>
      <w:r w:rsidRPr="00D939C6">
        <w:t>transarterial</w:t>
      </w:r>
      <w:proofErr w:type="spellEnd"/>
      <w:r w:rsidRPr="00D939C6">
        <w:t xml:space="preserve"> chemoembolization in hepatocellular carcinoma from CT imaging. </w:t>
      </w:r>
      <w:r w:rsidRPr="00D939C6">
        <w:rPr>
          <w:i/>
          <w:iCs/>
        </w:rPr>
        <w:t>European Radiology</w:t>
      </w:r>
      <w:r w:rsidRPr="00D939C6">
        <w:t xml:space="preserve"> [online], 30 (1), 413–424. Available from: </w:t>
      </w:r>
      <w:hyperlink r:id="rId44" w:tgtFrame="_blank" w:history="1">
        <w:r w:rsidRPr="00D939C6">
          <w:rPr>
            <w:rStyle w:val="Hyperlink"/>
          </w:rPr>
          <w:t>https://link.springer.com/article/10.1007%2Fs00330-019-06318-1</w:t>
        </w:r>
      </w:hyperlink>
      <w:r w:rsidRPr="00D939C6">
        <w:t>. </w:t>
      </w:r>
    </w:p>
    <w:p w14:paraId="7613BFFE" w14:textId="77777777" w:rsidR="00D939C6" w:rsidRPr="00D939C6" w:rsidRDefault="00D939C6" w:rsidP="00D939C6">
      <w:pPr>
        <w:pStyle w:val="NormalWeb"/>
        <w:spacing w:line="360" w:lineRule="auto"/>
        <w:ind w:left="720" w:hanging="720"/>
      </w:pPr>
      <w:r w:rsidRPr="00D939C6">
        <w:t> </w:t>
      </w:r>
    </w:p>
    <w:p w14:paraId="6EB9665C" w14:textId="77777777" w:rsidR="00D939C6" w:rsidRPr="00D939C6" w:rsidRDefault="00D939C6" w:rsidP="00D939C6">
      <w:pPr>
        <w:pStyle w:val="NormalWeb"/>
        <w:spacing w:line="360" w:lineRule="auto"/>
        <w:ind w:left="720" w:hanging="720"/>
      </w:pPr>
      <w:r w:rsidRPr="00D939C6">
        <w:t xml:space="preserve">Phillips, P. J., Hahn, C. A., Fontana, P. C., Broniatowski, D. A. and Przybocki, M. A., 2020. Four Principles of Explainable Artificial Intelligence. Available from: </w:t>
      </w:r>
      <w:hyperlink r:id="rId45" w:tgtFrame="_blank" w:history="1">
        <w:r w:rsidRPr="00D939C6">
          <w:rPr>
            <w:rStyle w:val="Hyperlink"/>
          </w:rPr>
          <w:t>https://www.nist.gov/system/files/documents/2020/08/17/NIST%20Explainable%20AI%20Draft%20NISTIR8312%20%281%29.pdf</w:t>
        </w:r>
      </w:hyperlink>
      <w:r w:rsidRPr="00D939C6">
        <w:t>. </w:t>
      </w:r>
    </w:p>
    <w:p w14:paraId="5998D79F" w14:textId="77777777" w:rsidR="00D939C6" w:rsidRPr="00D939C6" w:rsidRDefault="00D939C6" w:rsidP="00D939C6">
      <w:pPr>
        <w:pStyle w:val="NormalWeb"/>
        <w:spacing w:line="360" w:lineRule="auto"/>
        <w:ind w:left="720" w:hanging="720"/>
      </w:pPr>
      <w:r w:rsidRPr="00D939C6">
        <w:t> </w:t>
      </w:r>
    </w:p>
    <w:p w14:paraId="5794E6DF" w14:textId="77777777" w:rsidR="00D939C6" w:rsidRPr="00D939C6" w:rsidRDefault="00D939C6" w:rsidP="00D939C6">
      <w:pPr>
        <w:pStyle w:val="NormalWeb"/>
        <w:spacing w:line="360" w:lineRule="auto"/>
        <w:ind w:left="720" w:hanging="720"/>
      </w:pPr>
      <w:r w:rsidRPr="00D939C6">
        <w:t xml:space="preserve">Sabatelli, Matthia &amp; </w:t>
      </w:r>
      <w:proofErr w:type="spellStart"/>
      <w:r w:rsidRPr="00D939C6">
        <w:t>Bidoia</w:t>
      </w:r>
      <w:proofErr w:type="spellEnd"/>
      <w:r w:rsidRPr="00D939C6">
        <w:t>, Francesco &amp; Codreanu, Valeriu &amp; Wiering, Marco. (2018). Learning to Evaluate Chess Positions with Deep Neural Networks and Limited Lookahead. 10.5220/0006535502760283.  </w:t>
      </w:r>
    </w:p>
    <w:p w14:paraId="0669D960" w14:textId="77777777" w:rsidR="00D939C6" w:rsidRPr="00D939C6" w:rsidRDefault="00D939C6" w:rsidP="00D939C6">
      <w:pPr>
        <w:pStyle w:val="NormalWeb"/>
        <w:spacing w:line="360" w:lineRule="auto"/>
        <w:ind w:left="720" w:hanging="720"/>
      </w:pPr>
      <w:r w:rsidRPr="00D939C6">
        <w:t> </w:t>
      </w:r>
    </w:p>
    <w:p w14:paraId="25C4DB9E" w14:textId="77777777" w:rsidR="00D939C6" w:rsidRPr="00D939C6" w:rsidRDefault="00D939C6" w:rsidP="00D939C6">
      <w:pPr>
        <w:pStyle w:val="NormalWeb"/>
        <w:spacing w:line="360" w:lineRule="auto"/>
        <w:ind w:left="720" w:hanging="720"/>
      </w:pPr>
      <w:r w:rsidRPr="00D939C6">
        <w:t xml:space="preserve">Silver, D., Hubert, T., </w:t>
      </w:r>
      <w:proofErr w:type="spellStart"/>
      <w:r w:rsidRPr="00D939C6">
        <w:t>Schrittwieser</w:t>
      </w:r>
      <w:proofErr w:type="spellEnd"/>
      <w:r w:rsidRPr="00D939C6">
        <w:t xml:space="preserve">, J., </w:t>
      </w:r>
      <w:proofErr w:type="spellStart"/>
      <w:r w:rsidRPr="00D939C6">
        <w:t>Antonoglou</w:t>
      </w:r>
      <w:proofErr w:type="spellEnd"/>
      <w:r w:rsidRPr="00D939C6">
        <w:t xml:space="preserve">, I., Lai, M., Guez, A., Lanctot, M., Sifre, L., Kumaran, D. and Graepel, T., 2018. A general reinforcement learning algorithm that </w:t>
      </w:r>
      <w:proofErr w:type="gramStart"/>
      <w:r w:rsidRPr="00D939C6">
        <w:t>masters</w:t>
      </w:r>
      <w:proofErr w:type="gramEnd"/>
      <w:r w:rsidRPr="00D939C6">
        <w:t xml:space="preserve"> chess, shogi, and </w:t>
      </w:r>
      <w:proofErr w:type="gramStart"/>
      <w:r w:rsidRPr="00D939C6">
        <w:t>Go</w:t>
      </w:r>
      <w:proofErr w:type="gramEnd"/>
      <w:r w:rsidRPr="00D939C6">
        <w:t xml:space="preserve"> through self-play. </w:t>
      </w:r>
      <w:r w:rsidRPr="00D939C6">
        <w:rPr>
          <w:i/>
          <w:iCs/>
        </w:rPr>
        <w:t>Science</w:t>
      </w:r>
      <w:r w:rsidRPr="00D939C6">
        <w:t>,</w:t>
      </w:r>
      <w:r w:rsidRPr="00D939C6">
        <w:rPr>
          <w:i/>
          <w:iCs/>
        </w:rPr>
        <w:t xml:space="preserve"> </w:t>
      </w:r>
      <w:r w:rsidRPr="00D939C6">
        <w:t>362 (6419), 1140-1144.  </w:t>
      </w:r>
    </w:p>
    <w:p w14:paraId="0C2A0887" w14:textId="77777777" w:rsidR="00D939C6" w:rsidRPr="00D939C6" w:rsidRDefault="00D939C6" w:rsidP="00D939C6">
      <w:pPr>
        <w:pStyle w:val="NormalWeb"/>
        <w:spacing w:line="360" w:lineRule="auto"/>
        <w:ind w:left="720" w:hanging="720"/>
      </w:pPr>
      <w:r w:rsidRPr="00D939C6">
        <w:t> </w:t>
      </w:r>
    </w:p>
    <w:p w14:paraId="4395EB80" w14:textId="77777777" w:rsidR="00D939C6" w:rsidRPr="00D939C6" w:rsidRDefault="00D939C6" w:rsidP="00D939C6">
      <w:pPr>
        <w:pStyle w:val="NormalWeb"/>
        <w:spacing w:line="360" w:lineRule="auto"/>
        <w:ind w:left="720" w:hanging="720"/>
      </w:pPr>
      <w:r w:rsidRPr="00D939C6">
        <w:lastRenderedPageBreak/>
        <w:t xml:space="preserve">Simonyan, K., Vedaldi, A. and Zisserman, A., 2014. </w:t>
      </w:r>
      <w:r w:rsidRPr="00D939C6">
        <w:rPr>
          <w:i/>
          <w:iCs/>
        </w:rPr>
        <w:t>Deep Inside Convolutional Networks: Visualising Image Classification Models and Saliency Maps</w:t>
      </w:r>
      <w:r w:rsidRPr="00D939C6">
        <w:t xml:space="preserve"> [online]. arXiv.org. Available from: </w:t>
      </w:r>
      <w:hyperlink r:id="rId46" w:tgtFrame="_blank" w:history="1">
        <w:r w:rsidRPr="00D939C6">
          <w:rPr>
            <w:rStyle w:val="Hyperlink"/>
          </w:rPr>
          <w:t>https://arxiv.org/abs/1312.6034v2</w:t>
        </w:r>
      </w:hyperlink>
      <w:r w:rsidRPr="00D939C6">
        <w:t>. </w:t>
      </w:r>
    </w:p>
    <w:p w14:paraId="697859C6" w14:textId="77777777" w:rsidR="00D939C6" w:rsidRPr="00D939C6" w:rsidRDefault="00D939C6" w:rsidP="00D939C6">
      <w:pPr>
        <w:pStyle w:val="NormalWeb"/>
        <w:spacing w:line="360" w:lineRule="auto"/>
        <w:ind w:left="720" w:hanging="720"/>
      </w:pPr>
      <w:r w:rsidRPr="00D939C6">
        <w:t> </w:t>
      </w:r>
    </w:p>
    <w:p w14:paraId="4918FDAF" w14:textId="77777777" w:rsidR="00D939C6" w:rsidRPr="00D939C6" w:rsidRDefault="00D939C6" w:rsidP="00D939C6">
      <w:pPr>
        <w:pStyle w:val="NormalWeb"/>
        <w:spacing w:line="360" w:lineRule="auto"/>
        <w:ind w:left="720" w:hanging="720"/>
      </w:pPr>
      <w:r w:rsidRPr="00D939C6">
        <w:t>Simonyan, K. and Zisserman, A., 2014. Very Deep Convolutional Networks for Large-Scale Image Recognition. </w:t>
      </w:r>
    </w:p>
    <w:p w14:paraId="5EC90CF9" w14:textId="77777777" w:rsidR="00D939C6" w:rsidRPr="00D939C6" w:rsidRDefault="00D939C6" w:rsidP="00D939C6">
      <w:pPr>
        <w:pStyle w:val="NormalWeb"/>
        <w:spacing w:line="360" w:lineRule="auto"/>
        <w:ind w:left="720" w:hanging="720"/>
      </w:pPr>
      <w:r w:rsidRPr="00D939C6">
        <w:t> </w:t>
      </w:r>
    </w:p>
    <w:p w14:paraId="62038399" w14:textId="77777777" w:rsidR="00D939C6" w:rsidRPr="00D939C6" w:rsidRDefault="00D939C6" w:rsidP="00D939C6">
      <w:pPr>
        <w:pStyle w:val="NormalWeb"/>
        <w:spacing w:line="360" w:lineRule="auto"/>
        <w:ind w:left="720" w:hanging="720"/>
      </w:pPr>
      <w:r w:rsidRPr="00D939C6">
        <w:t xml:space="preserve">Szegedy, C., Ioffe, S., </w:t>
      </w:r>
      <w:proofErr w:type="spellStart"/>
      <w:r w:rsidRPr="00D939C6">
        <w:t>Vanhoucke</w:t>
      </w:r>
      <w:proofErr w:type="spellEnd"/>
      <w:r w:rsidRPr="00D939C6">
        <w:t>, V. and Alemi, A. A., 2016. Inception-v4, Inception-</w:t>
      </w:r>
      <w:proofErr w:type="spellStart"/>
      <w:r w:rsidRPr="00D939C6">
        <w:t>ResNet</w:t>
      </w:r>
      <w:proofErr w:type="spellEnd"/>
      <w:r w:rsidRPr="00D939C6">
        <w:t xml:space="preserve"> and the Impact of Residual Connections on Learning. </w:t>
      </w:r>
      <w:proofErr w:type="spellStart"/>
      <w:r w:rsidRPr="00D939C6">
        <w:rPr>
          <w:i/>
          <w:iCs/>
        </w:rPr>
        <w:t>arXiv</w:t>
      </w:r>
      <w:proofErr w:type="spellEnd"/>
      <w:r w:rsidRPr="00D939C6">
        <w:rPr>
          <w:i/>
          <w:iCs/>
        </w:rPr>
        <w:t xml:space="preserve"> (Cornell University)</w:t>
      </w:r>
      <w:r w:rsidRPr="00D939C6">
        <w:t>. </w:t>
      </w:r>
    </w:p>
    <w:p w14:paraId="3BDC67F0" w14:textId="77777777" w:rsidR="00D939C6" w:rsidRPr="00D939C6" w:rsidRDefault="00D939C6" w:rsidP="00D939C6">
      <w:pPr>
        <w:pStyle w:val="NormalWeb"/>
        <w:spacing w:line="360" w:lineRule="auto"/>
        <w:ind w:left="720" w:hanging="720"/>
      </w:pPr>
      <w:r w:rsidRPr="00D939C6">
        <w:t> </w:t>
      </w:r>
    </w:p>
    <w:p w14:paraId="118C367C" w14:textId="77777777" w:rsidR="00D939C6" w:rsidRPr="00D939C6" w:rsidRDefault="00D939C6" w:rsidP="00D939C6">
      <w:pPr>
        <w:pStyle w:val="NormalWeb"/>
        <w:spacing w:line="360" w:lineRule="auto"/>
        <w:ind w:left="720" w:hanging="720"/>
      </w:pPr>
      <w:proofErr w:type="spellStart"/>
      <w:r w:rsidRPr="00D939C6">
        <w:t>Vouros</w:t>
      </w:r>
      <w:proofErr w:type="spellEnd"/>
      <w:r w:rsidRPr="00D939C6">
        <w:t xml:space="preserve">, G. A., 2022. Explainable deep reinforcement learning: state of the art and challenges. </w:t>
      </w:r>
      <w:r w:rsidRPr="00D939C6">
        <w:rPr>
          <w:i/>
          <w:iCs/>
        </w:rPr>
        <w:t>ACM Computing Surveys</w:t>
      </w:r>
      <w:r w:rsidRPr="00D939C6">
        <w:t>,</w:t>
      </w:r>
      <w:r w:rsidRPr="00D939C6">
        <w:rPr>
          <w:i/>
          <w:iCs/>
        </w:rPr>
        <w:t xml:space="preserve"> </w:t>
      </w:r>
      <w:r w:rsidRPr="00D939C6">
        <w:t>55 (5), 1-39.  </w:t>
      </w:r>
    </w:p>
    <w:p w14:paraId="4B12F3C9" w14:textId="77777777" w:rsidR="00D939C6" w:rsidRPr="00D939C6" w:rsidRDefault="00D939C6" w:rsidP="00D939C6">
      <w:pPr>
        <w:pStyle w:val="NormalWeb"/>
        <w:spacing w:line="360" w:lineRule="auto"/>
        <w:ind w:left="720" w:hanging="720"/>
      </w:pPr>
      <w:r w:rsidRPr="00D939C6">
        <w:t> </w:t>
      </w:r>
    </w:p>
    <w:p w14:paraId="311F3D76" w14:textId="77777777" w:rsidR="00D939C6" w:rsidRPr="00D939C6" w:rsidRDefault="00D939C6" w:rsidP="00D939C6">
      <w:pPr>
        <w:pStyle w:val="NormalWeb"/>
        <w:spacing w:line="360" w:lineRule="auto"/>
        <w:ind w:left="720" w:hanging="720"/>
      </w:pPr>
      <w:r w:rsidRPr="00D939C6">
        <w:t xml:space="preserve">Wang, H., 2024. The Advance of Chess Engines with Deep Learning. </w:t>
      </w:r>
      <w:r w:rsidRPr="00D939C6">
        <w:rPr>
          <w:i/>
          <w:iCs/>
        </w:rPr>
        <w:t>Science and Technology of Engineering Chemistry and Environmental Protection</w:t>
      </w:r>
      <w:r w:rsidRPr="00D939C6">
        <w:t>, 1 (10). </w:t>
      </w:r>
    </w:p>
    <w:p w14:paraId="1685B0BC" w14:textId="77777777" w:rsidR="00D939C6" w:rsidRPr="00D939C6" w:rsidRDefault="00D939C6" w:rsidP="00D939C6">
      <w:pPr>
        <w:pStyle w:val="NormalWeb"/>
        <w:spacing w:line="360" w:lineRule="auto"/>
        <w:ind w:left="720" w:hanging="720"/>
      </w:pPr>
      <w:r w:rsidRPr="00D939C6">
        <w:t> </w:t>
      </w:r>
    </w:p>
    <w:p w14:paraId="21D9E01C" w14:textId="77777777" w:rsidR="00D939C6" w:rsidRPr="00D939C6" w:rsidRDefault="00D939C6" w:rsidP="00D939C6">
      <w:pPr>
        <w:pStyle w:val="NormalWeb"/>
        <w:spacing w:line="360" w:lineRule="auto"/>
        <w:ind w:left="720" w:hanging="720"/>
      </w:pPr>
      <w:r w:rsidRPr="00D939C6">
        <w:t>Zhang, J., Cao, J., Chang, J., Li, X., Liu, H. and Li, Z., 2025. Research on the Application of Computer Vision Based on Deep Learning in Autonomous Driving Technology. </w:t>
      </w:r>
      <w:r w:rsidRPr="00D939C6">
        <w:rPr>
          <w:i/>
          <w:iCs/>
        </w:rPr>
        <w:t>In</w:t>
      </w:r>
      <w:r w:rsidRPr="00D939C6">
        <w:t>: </w:t>
      </w:r>
      <w:r w:rsidRPr="00D939C6">
        <w:rPr>
          <w:i/>
          <w:iCs/>
        </w:rPr>
        <w:t>Lecture Notes in Electrical Engineering</w:t>
      </w:r>
      <w:r w:rsidRPr="00D939C6">
        <w:t>. Lecture Notes in Electrical Engineering, 82–91.  </w:t>
      </w:r>
    </w:p>
    <w:p w14:paraId="3E59FFA0" w14:textId="77777777" w:rsidR="00264D4B" w:rsidRPr="008D3C9B" w:rsidRDefault="00264D4B" w:rsidP="0017763B">
      <w:pPr>
        <w:pStyle w:val="NormalWeb"/>
        <w:spacing w:before="0" w:beforeAutospacing="0" w:after="0" w:afterAutospacing="0" w:line="360" w:lineRule="auto"/>
        <w:ind w:left="720" w:hanging="720"/>
        <w:rPr>
          <w:rFonts w:ascii="Arial" w:hAnsi="Arial" w:cs="Arial"/>
        </w:rPr>
      </w:pPr>
    </w:p>
    <w:p w14:paraId="6FBC6B21" w14:textId="77777777" w:rsidR="00E21A5D" w:rsidRPr="008D3C9B" w:rsidRDefault="00E21A5D" w:rsidP="004B32C1">
      <w:pPr>
        <w:spacing w:line="360" w:lineRule="auto"/>
        <w:rPr>
          <w:rFonts w:cs="Arial"/>
        </w:rPr>
      </w:pPr>
    </w:p>
    <w:p w14:paraId="308CB961" w14:textId="77777777" w:rsidR="004B32C1" w:rsidRPr="008D3C9B" w:rsidRDefault="004B32C1" w:rsidP="00325EA9">
      <w:pPr>
        <w:spacing w:line="360" w:lineRule="auto"/>
        <w:rPr>
          <w:rFonts w:cs="Arial"/>
        </w:rPr>
      </w:pPr>
    </w:p>
    <w:p w14:paraId="55092DAC" w14:textId="77777777" w:rsidR="004062AC" w:rsidRPr="008D3C9B" w:rsidRDefault="00747837" w:rsidP="00CA738B">
      <w:pPr>
        <w:pStyle w:val="Heading1"/>
        <w:numPr>
          <w:ilvl w:val="0"/>
          <w:numId w:val="0"/>
        </w:numPr>
        <w:rPr>
          <w:rFonts w:cs="Arial"/>
        </w:rPr>
      </w:pPr>
      <w:bookmarkStart w:id="117" w:name="_Toc53534334"/>
      <w:bookmarkStart w:id="118" w:name="_Toc206439538"/>
      <w:bookmarkStart w:id="119" w:name="_Toc208141179"/>
      <w:r w:rsidRPr="008D3C9B">
        <w:rPr>
          <w:rFonts w:cs="Arial"/>
        </w:rPr>
        <w:lastRenderedPageBreak/>
        <w:t>APPENDIX</w:t>
      </w:r>
      <w:r w:rsidR="00B57687" w:rsidRPr="008D3C9B">
        <w:rPr>
          <w:rFonts w:cs="Arial"/>
        </w:rPr>
        <w:t xml:space="preserve"> </w:t>
      </w:r>
      <w:r w:rsidR="005F323F" w:rsidRPr="008D3C9B">
        <w:rPr>
          <w:rFonts w:cs="Arial"/>
        </w:rPr>
        <w:t>A</w:t>
      </w:r>
      <w:bookmarkEnd w:id="117"/>
      <w:bookmarkEnd w:id="118"/>
      <w:bookmarkEnd w:id="119"/>
    </w:p>
    <w:p w14:paraId="570AD651" w14:textId="77777777" w:rsidR="0030074B" w:rsidRDefault="0030074B" w:rsidP="0030074B">
      <w:pPr>
        <w:pStyle w:val="NoSpacing"/>
        <w:spacing w:line="360" w:lineRule="auto"/>
        <w:rPr>
          <w:rFonts w:cs="Arial"/>
          <w:color w:val="000000"/>
        </w:rPr>
      </w:pPr>
    </w:p>
    <w:p w14:paraId="630C5811" w14:textId="53FDBC77" w:rsidR="0011381D" w:rsidRPr="0030074B" w:rsidRDefault="0011381D" w:rsidP="0030074B">
      <w:pPr>
        <w:pStyle w:val="NoSpacing"/>
        <w:spacing w:line="360" w:lineRule="auto"/>
        <w:jc w:val="center"/>
        <w:rPr>
          <w:rFonts w:cs="Arial"/>
          <w:b/>
          <w:bCs/>
          <w:color w:val="000000"/>
        </w:rPr>
      </w:pPr>
      <w:r w:rsidRPr="0030074B">
        <w:rPr>
          <w:rFonts w:cs="Arial"/>
          <w:b/>
          <w:bCs/>
          <w:color w:val="000000"/>
        </w:rPr>
        <w:t>Project Proposal</w:t>
      </w:r>
      <w:r w:rsidR="00B25550" w:rsidRPr="0030074B">
        <w:rPr>
          <w:rFonts w:cs="Arial"/>
          <w:b/>
          <w:bCs/>
          <w:color w:val="000000"/>
        </w:rPr>
        <w:t xml:space="preserve"> </w:t>
      </w:r>
      <w:r w:rsidR="0030074B" w:rsidRPr="0030074B">
        <w:rPr>
          <w:rFonts w:cs="Arial"/>
          <w:b/>
          <w:bCs/>
          <w:color w:val="000000"/>
        </w:rPr>
        <w:t>and O</w:t>
      </w:r>
      <w:r w:rsidR="00B25550" w:rsidRPr="0030074B">
        <w:rPr>
          <w:rFonts w:cs="Arial"/>
          <w:b/>
          <w:bCs/>
          <w:color w:val="000000"/>
        </w:rPr>
        <w:t>riginal plan</w:t>
      </w:r>
    </w:p>
    <w:p w14:paraId="0A8C4D5A" w14:textId="77777777" w:rsidR="0030074B" w:rsidRDefault="0030074B" w:rsidP="0030074B">
      <w:pPr>
        <w:pStyle w:val="NoSpacing"/>
        <w:spacing w:line="360" w:lineRule="auto"/>
        <w:rPr>
          <w:rFonts w:cs="Arial"/>
          <w:color w:val="000000"/>
        </w:rPr>
      </w:pPr>
    </w:p>
    <w:p w14:paraId="0EAB4072" w14:textId="77777777" w:rsidR="0030074B" w:rsidRPr="0030074B" w:rsidRDefault="0030074B" w:rsidP="0030074B">
      <w:pPr>
        <w:pStyle w:val="NoSpacing"/>
        <w:spacing w:line="360" w:lineRule="auto"/>
        <w:rPr>
          <w:rFonts w:cs="Arial"/>
          <w:color w:val="000000"/>
        </w:rPr>
      </w:pPr>
      <w:r w:rsidRPr="0030074B">
        <w:rPr>
          <w:rFonts w:cs="Arial"/>
          <w:b/>
          <w:bCs/>
          <w:color w:val="000000"/>
        </w:rPr>
        <w:t>Personalized Chess Tutor Proposal</w:t>
      </w:r>
    </w:p>
    <w:p w14:paraId="5AD41E9E" w14:textId="77777777" w:rsidR="0030074B" w:rsidRPr="0030074B" w:rsidRDefault="0030074B" w:rsidP="0030074B">
      <w:pPr>
        <w:pStyle w:val="NoSpacing"/>
        <w:spacing w:line="360" w:lineRule="auto"/>
        <w:rPr>
          <w:rFonts w:cs="Arial"/>
          <w:color w:val="000000"/>
        </w:rPr>
      </w:pPr>
      <w:r w:rsidRPr="0030074B">
        <w:rPr>
          <w:rFonts w:cs="Arial"/>
          <w:color w:val="000000"/>
        </w:rPr>
        <w:t xml:space="preserve">AI-powered chess engines like AlphaZero and Leela Chess Zero have demonstrated superhuman capabilities in move prediction and strategy. However, these models are generalized and optimized for performance, not personalization or coaching. At the same time, advances in large language models (LLMs) and voice agents have shown that conversational systems can adapt to users' language and </w:t>
      </w:r>
      <w:proofErr w:type="spellStart"/>
      <w:r w:rsidRPr="0030074B">
        <w:rPr>
          <w:rFonts w:cs="Arial"/>
          <w:color w:val="000000"/>
        </w:rPr>
        <w:t>behavior</w:t>
      </w:r>
      <w:proofErr w:type="spellEnd"/>
      <w:r w:rsidRPr="0030074B">
        <w:rPr>
          <w:rFonts w:cs="Arial"/>
          <w:color w:val="000000"/>
        </w:rPr>
        <w:t xml:space="preserve"> using context and memory.</w:t>
      </w:r>
    </w:p>
    <w:p w14:paraId="16A77F00" w14:textId="77777777" w:rsidR="0030074B" w:rsidRPr="0030074B" w:rsidRDefault="0030074B" w:rsidP="0030074B">
      <w:pPr>
        <w:pStyle w:val="NoSpacing"/>
        <w:spacing w:line="360" w:lineRule="auto"/>
        <w:rPr>
          <w:rFonts w:cs="Arial"/>
          <w:color w:val="000000"/>
        </w:rPr>
      </w:pPr>
      <w:r w:rsidRPr="0030074B">
        <w:rPr>
          <w:rFonts w:cs="Arial"/>
          <w:color w:val="000000"/>
        </w:rPr>
        <w:t>This project proposes a hybrid system that combines chess analytics with conversational AI to provide a personalized coaching experience. By observing user games, tracking historical interactions, and incorporating reinforcement-based feedback loops, the system aims to simulate a coaching relationship. The project will also explore how social cues in conversation—such as frustration, curiosity, or hesitation—can guide the AI’s tutoring style, paving the way for adaptive systems that evolve with the user.</w:t>
      </w:r>
    </w:p>
    <w:p w14:paraId="32BFD02F" w14:textId="77777777" w:rsidR="0030074B" w:rsidRPr="0030074B" w:rsidRDefault="0030074B" w:rsidP="0030074B">
      <w:pPr>
        <w:pStyle w:val="NoSpacing"/>
        <w:spacing w:line="360" w:lineRule="auto"/>
        <w:rPr>
          <w:rFonts w:cs="Arial"/>
          <w:color w:val="000000"/>
        </w:rPr>
      </w:pPr>
    </w:p>
    <w:p w14:paraId="03A262DC" w14:textId="77777777" w:rsidR="0030074B" w:rsidRPr="0030074B" w:rsidRDefault="0030074B" w:rsidP="0030074B">
      <w:pPr>
        <w:pStyle w:val="NoSpacing"/>
        <w:spacing w:line="360" w:lineRule="auto"/>
        <w:rPr>
          <w:rFonts w:cs="Arial"/>
          <w:color w:val="000000"/>
        </w:rPr>
      </w:pPr>
      <w:r w:rsidRPr="0030074B">
        <w:rPr>
          <w:rFonts w:cs="Arial"/>
          <w:color w:val="000000"/>
        </w:rPr>
        <w:t xml:space="preserve">By integrating deep learning models with conversational AI agents, the system learns a player's style, mistakes, and preferences over time. The long-term aim is to investigate how AI systems can infer and respond to human </w:t>
      </w:r>
      <w:proofErr w:type="spellStart"/>
      <w:r w:rsidRPr="0030074B">
        <w:rPr>
          <w:rFonts w:cs="Arial"/>
          <w:color w:val="000000"/>
        </w:rPr>
        <w:t>behavior</w:t>
      </w:r>
      <w:proofErr w:type="spellEnd"/>
      <w:r w:rsidRPr="0030074B">
        <w:rPr>
          <w:rFonts w:cs="Arial"/>
          <w:color w:val="000000"/>
        </w:rPr>
        <w:t xml:space="preserve"> through social cues and conversational memory, moving toward more intuitive and context-aware learning assistants.</w:t>
      </w:r>
    </w:p>
    <w:p w14:paraId="07B745DA" w14:textId="77777777" w:rsidR="0030074B" w:rsidRPr="0030074B" w:rsidRDefault="0030074B" w:rsidP="0030074B">
      <w:pPr>
        <w:pStyle w:val="NoSpacing"/>
        <w:spacing w:line="360" w:lineRule="auto"/>
        <w:rPr>
          <w:rFonts w:cs="Arial"/>
          <w:color w:val="000000"/>
        </w:rPr>
      </w:pPr>
      <w:r w:rsidRPr="0030074B">
        <w:rPr>
          <w:rFonts w:cs="Arial"/>
          <w:color w:val="000000"/>
        </w:rPr>
        <w:br/>
      </w:r>
    </w:p>
    <w:p w14:paraId="1CFF6AF4" w14:textId="77777777" w:rsidR="0030074B" w:rsidRPr="0030074B" w:rsidRDefault="0030074B" w:rsidP="0030074B">
      <w:pPr>
        <w:pStyle w:val="NoSpacing"/>
        <w:spacing w:line="360" w:lineRule="auto"/>
        <w:rPr>
          <w:rFonts w:cs="Arial"/>
          <w:b/>
          <w:bCs/>
          <w:color w:val="000000"/>
        </w:rPr>
      </w:pPr>
      <w:r w:rsidRPr="0030074B">
        <w:rPr>
          <w:rFonts w:cs="Arial"/>
          <w:b/>
          <w:bCs/>
          <w:color w:val="000000"/>
        </w:rPr>
        <w:t>Real-World Problem</w:t>
      </w:r>
    </w:p>
    <w:p w14:paraId="0DB6D34F" w14:textId="77777777" w:rsidR="0030074B" w:rsidRPr="0030074B" w:rsidRDefault="0030074B" w:rsidP="0030074B">
      <w:pPr>
        <w:pStyle w:val="NoSpacing"/>
        <w:spacing w:line="360" w:lineRule="auto"/>
        <w:rPr>
          <w:rFonts w:cs="Arial"/>
          <w:color w:val="000000"/>
        </w:rPr>
      </w:pPr>
      <w:r w:rsidRPr="0030074B">
        <w:rPr>
          <w:rFonts w:cs="Arial"/>
          <w:color w:val="000000"/>
        </w:rPr>
        <w:t xml:space="preserve">Platforms like Chess.com and </w:t>
      </w:r>
      <w:proofErr w:type="spellStart"/>
      <w:r w:rsidRPr="0030074B">
        <w:rPr>
          <w:rFonts w:cs="Arial"/>
          <w:color w:val="000000"/>
        </w:rPr>
        <w:t>Lichess</w:t>
      </w:r>
      <w:proofErr w:type="spellEnd"/>
      <w:r w:rsidRPr="0030074B">
        <w:rPr>
          <w:rFonts w:cs="Arial"/>
          <w:color w:val="000000"/>
        </w:rPr>
        <w:t xml:space="preserve"> have transformed the way players learn and engage with chess. They offer world-class engine analysis, move-by-move evaluation, and even basic explanations grounded in tactical and strategic concepts. Chess.com</w:t>
      </w:r>
      <w:proofErr w:type="gramStart"/>
      <w:r w:rsidRPr="0030074B">
        <w:rPr>
          <w:rFonts w:cs="Arial"/>
          <w:color w:val="000000"/>
        </w:rPr>
        <w:t>, in particular, has</w:t>
      </w:r>
      <w:proofErr w:type="gramEnd"/>
      <w:r w:rsidRPr="0030074B">
        <w:rPr>
          <w:rFonts w:cs="Arial"/>
          <w:color w:val="000000"/>
        </w:rPr>
        <w:t xml:space="preserve"> pioneered accessible learning through features like post-game analysis, puzzles, and instructional content that highlight common mistakes and good moves.</w:t>
      </w:r>
    </w:p>
    <w:p w14:paraId="39D527CF" w14:textId="77777777" w:rsidR="0030074B" w:rsidRPr="0030074B" w:rsidRDefault="0030074B" w:rsidP="0030074B">
      <w:pPr>
        <w:pStyle w:val="NoSpacing"/>
        <w:spacing w:line="360" w:lineRule="auto"/>
        <w:rPr>
          <w:rFonts w:cs="Arial"/>
          <w:color w:val="000000"/>
        </w:rPr>
      </w:pPr>
      <w:r w:rsidRPr="0030074B">
        <w:rPr>
          <w:rFonts w:cs="Arial"/>
          <w:color w:val="000000"/>
        </w:rPr>
        <w:t xml:space="preserve">However, while these tools are effective, they remain largely </w:t>
      </w:r>
      <w:r w:rsidRPr="0030074B">
        <w:rPr>
          <w:rFonts w:cs="Arial"/>
          <w:b/>
          <w:bCs/>
          <w:color w:val="000000"/>
        </w:rPr>
        <w:t>generic and static</w:t>
      </w:r>
      <w:r w:rsidRPr="0030074B">
        <w:rPr>
          <w:rFonts w:cs="Arial"/>
          <w:color w:val="000000"/>
        </w:rPr>
        <w:t xml:space="preserve">. Explanations are often rule-based and lack adaptability to individual learning styles or historical player </w:t>
      </w:r>
      <w:proofErr w:type="spellStart"/>
      <w:r w:rsidRPr="0030074B">
        <w:rPr>
          <w:rFonts w:cs="Arial"/>
          <w:color w:val="000000"/>
        </w:rPr>
        <w:t>behavior</w:t>
      </w:r>
      <w:proofErr w:type="spellEnd"/>
      <w:r w:rsidRPr="0030074B">
        <w:rPr>
          <w:rFonts w:cs="Arial"/>
          <w:color w:val="000000"/>
        </w:rPr>
        <w:t xml:space="preserve">. The systems don't </w:t>
      </w:r>
      <w:r w:rsidRPr="0030074B">
        <w:rPr>
          <w:rFonts w:cs="Arial"/>
          <w:i/>
          <w:iCs/>
          <w:color w:val="000000"/>
        </w:rPr>
        <w:t>remember</w:t>
      </w:r>
      <w:r w:rsidRPr="0030074B">
        <w:rPr>
          <w:rFonts w:cs="Arial"/>
          <w:color w:val="000000"/>
        </w:rPr>
        <w:t xml:space="preserve"> what the user struggled with last week or adjust their feedback tone depending on the player's current confidence, knowledge, or engagement.</w:t>
      </w:r>
    </w:p>
    <w:p w14:paraId="41650D2F" w14:textId="77777777" w:rsidR="0030074B" w:rsidRPr="0030074B" w:rsidRDefault="0030074B" w:rsidP="0030074B">
      <w:pPr>
        <w:pStyle w:val="NoSpacing"/>
        <w:spacing w:line="360" w:lineRule="auto"/>
        <w:rPr>
          <w:rFonts w:cs="Arial"/>
          <w:color w:val="000000"/>
        </w:rPr>
      </w:pPr>
      <w:r w:rsidRPr="0030074B">
        <w:rPr>
          <w:rFonts w:cs="Arial"/>
          <w:color w:val="000000"/>
        </w:rPr>
        <w:t xml:space="preserve">Behind the scenes, the engines are purely mathematical—relying on search trees, evaluation functions, or deep learning—and often see 20+ moves ahead. While this makes them brilliant at move prediction, it also makes them poor teachers. They know what’s best but can’t always explain it in a way that </w:t>
      </w:r>
      <w:r w:rsidRPr="0030074B">
        <w:rPr>
          <w:rFonts w:cs="Arial"/>
          <w:i/>
          <w:iCs/>
          <w:color w:val="000000"/>
        </w:rPr>
        <w:t>you</w:t>
      </w:r>
      <w:r w:rsidRPr="0030074B">
        <w:rPr>
          <w:rFonts w:cs="Arial"/>
          <w:color w:val="000000"/>
        </w:rPr>
        <w:t xml:space="preserve"> will understand or relate to.</w:t>
      </w:r>
    </w:p>
    <w:p w14:paraId="5CB7ADDF" w14:textId="77777777" w:rsidR="0030074B" w:rsidRPr="0030074B" w:rsidRDefault="0030074B" w:rsidP="0030074B">
      <w:pPr>
        <w:pStyle w:val="NoSpacing"/>
        <w:spacing w:line="360" w:lineRule="auto"/>
        <w:rPr>
          <w:rFonts w:cs="Arial"/>
          <w:color w:val="000000"/>
        </w:rPr>
      </w:pPr>
      <w:r w:rsidRPr="0030074B">
        <w:rPr>
          <w:rFonts w:cs="Arial"/>
          <w:color w:val="000000"/>
        </w:rPr>
        <w:lastRenderedPageBreak/>
        <w:t xml:space="preserve">This project proposes bridging that gap: transforming these powerful analytical tools into </w:t>
      </w:r>
      <w:r w:rsidRPr="0030074B">
        <w:rPr>
          <w:rFonts w:cs="Arial"/>
          <w:b/>
          <w:bCs/>
          <w:color w:val="000000"/>
        </w:rPr>
        <w:t>personalized AI coaches</w:t>
      </w:r>
      <w:r w:rsidRPr="0030074B">
        <w:rPr>
          <w:rFonts w:cs="Arial"/>
          <w:color w:val="000000"/>
        </w:rPr>
        <w:t xml:space="preserve"> that adapt their teaching style, vocabulary, and memory to the user. Instead of just suggesting the best move, the system will explain </w:t>
      </w:r>
      <w:r w:rsidRPr="0030074B">
        <w:rPr>
          <w:rFonts w:cs="Arial"/>
          <w:i/>
          <w:iCs/>
          <w:color w:val="000000"/>
        </w:rPr>
        <w:t>why it works</w:t>
      </w:r>
      <w:r w:rsidRPr="0030074B">
        <w:rPr>
          <w:rFonts w:cs="Arial"/>
          <w:color w:val="000000"/>
        </w:rPr>
        <w:t xml:space="preserve"> in a way that fits the player's knowledge level, past mistakes, and preferred learning approach—making chess learning more human, contextual, and engaging.</w:t>
      </w:r>
    </w:p>
    <w:p w14:paraId="0D963023" w14:textId="77777777" w:rsidR="0030074B" w:rsidRPr="0030074B" w:rsidRDefault="0030074B" w:rsidP="0030074B">
      <w:pPr>
        <w:pStyle w:val="NoSpacing"/>
        <w:spacing w:line="360" w:lineRule="auto"/>
        <w:rPr>
          <w:rFonts w:cs="Arial"/>
          <w:color w:val="000000"/>
        </w:rPr>
      </w:pPr>
    </w:p>
    <w:p w14:paraId="55C16650" w14:textId="77777777" w:rsidR="0030074B" w:rsidRPr="0030074B" w:rsidRDefault="0030074B" w:rsidP="0030074B">
      <w:pPr>
        <w:pStyle w:val="NoSpacing"/>
        <w:spacing w:line="360" w:lineRule="auto"/>
        <w:rPr>
          <w:rFonts w:cs="Arial"/>
          <w:b/>
          <w:bCs/>
          <w:color w:val="000000"/>
        </w:rPr>
      </w:pPr>
      <w:r w:rsidRPr="0030074B">
        <w:rPr>
          <w:rFonts w:cs="Arial"/>
          <w:b/>
          <w:bCs/>
          <w:color w:val="000000"/>
        </w:rPr>
        <w:t>Aim</w:t>
      </w:r>
    </w:p>
    <w:p w14:paraId="777EDC5B" w14:textId="77777777" w:rsidR="0030074B" w:rsidRPr="0030074B" w:rsidRDefault="0030074B" w:rsidP="0030074B">
      <w:pPr>
        <w:pStyle w:val="NoSpacing"/>
        <w:spacing w:line="360" w:lineRule="auto"/>
        <w:rPr>
          <w:rFonts w:cs="Arial"/>
          <w:color w:val="000000"/>
        </w:rPr>
      </w:pPr>
      <w:r w:rsidRPr="0030074B">
        <w:rPr>
          <w:rFonts w:cs="Arial"/>
          <w:color w:val="000000"/>
        </w:rPr>
        <w:t xml:space="preserve">To develop a personalized AI chess coaching system that integrates move prediction, player </w:t>
      </w:r>
      <w:proofErr w:type="spellStart"/>
      <w:r w:rsidRPr="0030074B">
        <w:rPr>
          <w:rFonts w:cs="Arial"/>
          <w:color w:val="000000"/>
        </w:rPr>
        <w:t>behavior</w:t>
      </w:r>
      <w:proofErr w:type="spellEnd"/>
      <w:r w:rsidRPr="0030074B">
        <w:rPr>
          <w:rFonts w:cs="Arial"/>
          <w:color w:val="000000"/>
        </w:rPr>
        <w:t xml:space="preserve"> </w:t>
      </w:r>
      <w:proofErr w:type="spellStart"/>
      <w:r w:rsidRPr="0030074B">
        <w:rPr>
          <w:rFonts w:cs="Arial"/>
          <w:color w:val="000000"/>
        </w:rPr>
        <w:t>modeling</w:t>
      </w:r>
      <w:proofErr w:type="spellEnd"/>
      <w:r w:rsidRPr="0030074B">
        <w:rPr>
          <w:rFonts w:cs="Arial"/>
          <w:color w:val="000000"/>
        </w:rPr>
        <w:t>, and conversational tutoring—transforming standard chess analysis into an adaptive, memory-driven learning experience tailored to individual users.</w:t>
      </w:r>
    </w:p>
    <w:p w14:paraId="58D89255" w14:textId="77777777" w:rsidR="0030074B" w:rsidRPr="0030074B" w:rsidRDefault="0030074B" w:rsidP="0030074B">
      <w:pPr>
        <w:pStyle w:val="NoSpacing"/>
        <w:spacing w:line="360" w:lineRule="auto"/>
        <w:rPr>
          <w:rFonts w:cs="Arial"/>
          <w:color w:val="000000"/>
        </w:rPr>
      </w:pPr>
    </w:p>
    <w:p w14:paraId="0772A9B7" w14:textId="77777777" w:rsidR="0030074B" w:rsidRPr="0030074B" w:rsidRDefault="0030074B" w:rsidP="0030074B">
      <w:pPr>
        <w:pStyle w:val="NoSpacing"/>
        <w:spacing w:line="360" w:lineRule="auto"/>
        <w:rPr>
          <w:rFonts w:cs="Arial"/>
          <w:b/>
          <w:bCs/>
          <w:color w:val="000000"/>
        </w:rPr>
      </w:pPr>
      <w:r w:rsidRPr="0030074B">
        <w:rPr>
          <w:rFonts w:cs="Arial"/>
          <w:b/>
          <w:bCs/>
          <w:color w:val="000000"/>
        </w:rPr>
        <w:t>Objectives</w:t>
      </w:r>
    </w:p>
    <w:p w14:paraId="54E574FF" w14:textId="77777777" w:rsidR="0030074B" w:rsidRPr="0030074B" w:rsidRDefault="0030074B" w:rsidP="0030074B">
      <w:pPr>
        <w:pStyle w:val="NoSpacing"/>
        <w:numPr>
          <w:ilvl w:val="0"/>
          <w:numId w:val="29"/>
        </w:numPr>
        <w:spacing w:line="360" w:lineRule="auto"/>
        <w:rPr>
          <w:rFonts w:cs="Arial"/>
          <w:color w:val="000000"/>
        </w:rPr>
      </w:pPr>
      <w:r w:rsidRPr="0030074B">
        <w:rPr>
          <w:rFonts w:cs="Arial"/>
          <w:b/>
          <w:bCs/>
          <w:color w:val="000000"/>
        </w:rPr>
        <w:t xml:space="preserve">Develop a </w:t>
      </w:r>
      <w:proofErr w:type="spellStart"/>
      <w:r w:rsidRPr="0030074B">
        <w:rPr>
          <w:rFonts w:cs="Arial"/>
          <w:b/>
          <w:bCs/>
          <w:color w:val="000000"/>
        </w:rPr>
        <w:t>Pygame</w:t>
      </w:r>
      <w:proofErr w:type="spellEnd"/>
      <w:r w:rsidRPr="0030074B">
        <w:rPr>
          <w:rFonts w:cs="Arial"/>
          <w:b/>
          <w:bCs/>
          <w:color w:val="000000"/>
        </w:rPr>
        <w:t>-based chess interface</w:t>
      </w:r>
      <w:r w:rsidRPr="0030074B">
        <w:rPr>
          <w:rFonts w:cs="Arial"/>
          <w:color w:val="000000"/>
        </w:rPr>
        <w:t xml:space="preserve"> that enforces legal move rules and supports real-time gameplay for testing and evaluation.</w:t>
      </w:r>
      <w:r w:rsidRPr="0030074B">
        <w:rPr>
          <w:rFonts w:cs="Arial"/>
          <w:color w:val="000000"/>
        </w:rPr>
        <w:br/>
      </w:r>
      <w:r w:rsidRPr="0030074B">
        <w:rPr>
          <w:rFonts w:cs="Arial"/>
          <w:color w:val="000000"/>
        </w:rPr>
        <w:br/>
      </w:r>
    </w:p>
    <w:p w14:paraId="01C6383A" w14:textId="77777777" w:rsidR="0030074B" w:rsidRPr="0030074B" w:rsidRDefault="0030074B" w:rsidP="0030074B">
      <w:pPr>
        <w:pStyle w:val="NoSpacing"/>
        <w:numPr>
          <w:ilvl w:val="0"/>
          <w:numId w:val="29"/>
        </w:numPr>
        <w:spacing w:line="360" w:lineRule="auto"/>
        <w:rPr>
          <w:rFonts w:cs="Arial"/>
          <w:color w:val="000000"/>
        </w:rPr>
      </w:pPr>
      <w:proofErr w:type="spellStart"/>
      <w:r w:rsidRPr="0030074B">
        <w:rPr>
          <w:rFonts w:cs="Arial"/>
          <w:b/>
          <w:bCs/>
          <w:color w:val="000000"/>
        </w:rPr>
        <w:t>Analyze</w:t>
      </w:r>
      <w:proofErr w:type="spellEnd"/>
      <w:r w:rsidRPr="0030074B">
        <w:rPr>
          <w:rFonts w:cs="Arial"/>
          <w:b/>
          <w:bCs/>
          <w:color w:val="000000"/>
        </w:rPr>
        <w:t xml:space="preserve"> the </w:t>
      </w:r>
      <w:proofErr w:type="spellStart"/>
      <w:r w:rsidRPr="0030074B">
        <w:rPr>
          <w:rFonts w:cs="Arial"/>
          <w:b/>
          <w:bCs/>
          <w:color w:val="000000"/>
        </w:rPr>
        <w:t>Lichess</w:t>
      </w:r>
      <w:proofErr w:type="spellEnd"/>
      <w:r w:rsidRPr="0030074B">
        <w:rPr>
          <w:rFonts w:cs="Arial"/>
          <w:b/>
          <w:bCs/>
          <w:color w:val="000000"/>
        </w:rPr>
        <w:t xml:space="preserve"> dataset</w:t>
      </w:r>
      <w:r w:rsidRPr="0030074B">
        <w:rPr>
          <w:rFonts w:cs="Arial"/>
          <w:color w:val="000000"/>
        </w:rPr>
        <w:t xml:space="preserve"> to identify patterns in player </w:t>
      </w:r>
      <w:proofErr w:type="spellStart"/>
      <w:r w:rsidRPr="0030074B">
        <w:rPr>
          <w:rFonts w:cs="Arial"/>
          <w:color w:val="000000"/>
        </w:rPr>
        <w:t>behavior</w:t>
      </w:r>
      <w:proofErr w:type="spellEnd"/>
      <w:r w:rsidRPr="0030074B">
        <w:rPr>
          <w:rFonts w:cs="Arial"/>
          <w:color w:val="000000"/>
        </w:rPr>
        <w:t xml:space="preserve">, skill levels, and typical mistakes, forming the basis for player </w:t>
      </w:r>
      <w:proofErr w:type="spellStart"/>
      <w:r w:rsidRPr="0030074B">
        <w:rPr>
          <w:rFonts w:cs="Arial"/>
          <w:color w:val="000000"/>
        </w:rPr>
        <w:t>modeling</w:t>
      </w:r>
      <w:proofErr w:type="spellEnd"/>
      <w:r w:rsidRPr="0030074B">
        <w:rPr>
          <w:rFonts w:cs="Arial"/>
          <w:color w:val="000000"/>
        </w:rPr>
        <w:t xml:space="preserve"> and tutoring insights.</w:t>
      </w:r>
      <w:r w:rsidRPr="0030074B">
        <w:rPr>
          <w:rFonts w:cs="Arial"/>
          <w:color w:val="000000"/>
        </w:rPr>
        <w:br/>
      </w:r>
      <w:r w:rsidRPr="0030074B">
        <w:rPr>
          <w:rFonts w:cs="Arial"/>
          <w:color w:val="000000"/>
        </w:rPr>
        <w:br/>
      </w:r>
    </w:p>
    <w:p w14:paraId="2C67B787" w14:textId="77777777" w:rsidR="0030074B" w:rsidRPr="0030074B" w:rsidRDefault="0030074B" w:rsidP="0030074B">
      <w:pPr>
        <w:pStyle w:val="NoSpacing"/>
        <w:numPr>
          <w:ilvl w:val="0"/>
          <w:numId w:val="29"/>
        </w:numPr>
        <w:spacing w:line="360" w:lineRule="auto"/>
        <w:rPr>
          <w:rFonts w:cs="Arial"/>
          <w:color w:val="000000"/>
        </w:rPr>
      </w:pPr>
      <w:r w:rsidRPr="0030074B">
        <w:rPr>
          <w:rFonts w:cs="Arial"/>
          <w:b/>
          <w:bCs/>
          <w:color w:val="000000"/>
        </w:rPr>
        <w:t>Train a deep learning-based move prediction model</w:t>
      </w:r>
      <w:r w:rsidRPr="0030074B">
        <w:rPr>
          <w:rFonts w:cs="Arial"/>
          <w:color w:val="000000"/>
        </w:rPr>
        <w:t xml:space="preserve"> (e.g., using CNNs or </w:t>
      </w:r>
      <w:proofErr w:type="spellStart"/>
      <w:r w:rsidRPr="0030074B">
        <w:rPr>
          <w:rFonts w:cs="Arial"/>
          <w:color w:val="000000"/>
        </w:rPr>
        <w:t>ResNet</w:t>
      </w:r>
      <w:proofErr w:type="spellEnd"/>
      <w:r w:rsidRPr="0030074B">
        <w:rPr>
          <w:rFonts w:cs="Arial"/>
          <w:color w:val="000000"/>
        </w:rPr>
        <w:t>) on chess position data, enabling high-quality move evaluation.</w:t>
      </w:r>
      <w:r w:rsidRPr="0030074B">
        <w:rPr>
          <w:rFonts w:cs="Arial"/>
          <w:color w:val="000000"/>
        </w:rPr>
        <w:br/>
      </w:r>
      <w:r w:rsidRPr="0030074B">
        <w:rPr>
          <w:rFonts w:cs="Arial"/>
          <w:color w:val="000000"/>
        </w:rPr>
        <w:br/>
      </w:r>
    </w:p>
    <w:p w14:paraId="21F88133" w14:textId="77777777" w:rsidR="0030074B" w:rsidRPr="0030074B" w:rsidRDefault="0030074B" w:rsidP="0030074B">
      <w:pPr>
        <w:pStyle w:val="NoSpacing"/>
        <w:numPr>
          <w:ilvl w:val="0"/>
          <w:numId w:val="29"/>
        </w:numPr>
        <w:spacing w:line="360" w:lineRule="auto"/>
        <w:rPr>
          <w:rFonts w:cs="Arial"/>
          <w:color w:val="000000"/>
        </w:rPr>
      </w:pPr>
      <w:r w:rsidRPr="0030074B">
        <w:rPr>
          <w:rFonts w:cs="Arial"/>
          <w:b/>
          <w:bCs/>
          <w:color w:val="000000"/>
        </w:rPr>
        <w:t>Integrate autoencoders</w:t>
      </w:r>
      <w:r w:rsidRPr="0030074B">
        <w:rPr>
          <w:rFonts w:cs="Arial"/>
          <w:color w:val="000000"/>
        </w:rPr>
        <w:t xml:space="preserve"> to learn compressed representations of board states, supporting concept discovery and interpretability of learned features.</w:t>
      </w:r>
      <w:r w:rsidRPr="0030074B">
        <w:rPr>
          <w:rFonts w:cs="Arial"/>
          <w:color w:val="000000"/>
        </w:rPr>
        <w:br/>
      </w:r>
      <w:r w:rsidRPr="0030074B">
        <w:rPr>
          <w:rFonts w:cs="Arial"/>
          <w:color w:val="000000"/>
        </w:rPr>
        <w:br/>
      </w:r>
    </w:p>
    <w:p w14:paraId="55815320" w14:textId="77777777" w:rsidR="0030074B" w:rsidRPr="0030074B" w:rsidRDefault="0030074B" w:rsidP="0030074B">
      <w:pPr>
        <w:pStyle w:val="NoSpacing"/>
        <w:numPr>
          <w:ilvl w:val="0"/>
          <w:numId w:val="29"/>
        </w:numPr>
        <w:spacing w:line="360" w:lineRule="auto"/>
        <w:rPr>
          <w:rFonts w:cs="Arial"/>
          <w:color w:val="000000"/>
        </w:rPr>
      </w:pPr>
      <w:r w:rsidRPr="0030074B">
        <w:rPr>
          <w:rFonts w:cs="Arial"/>
          <w:b/>
          <w:bCs/>
          <w:color w:val="000000"/>
        </w:rPr>
        <w:t>Apply XAI techniques (e.g., TCAV, concept detection, II-maps)</w:t>
      </w:r>
      <w:r w:rsidRPr="0030074B">
        <w:rPr>
          <w:rFonts w:cs="Arial"/>
          <w:color w:val="000000"/>
        </w:rPr>
        <w:t xml:space="preserve"> to interpret the model’s decisions using human-understandable chess concepts such as pins, forks, checks, or threats.</w:t>
      </w:r>
      <w:r w:rsidRPr="0030074B">
        <w:rPr>
          <w:rFonts w:cs="Arial"/>
          <w:color w:val="000000"/>
        </w:rPr>
        <w:br/>
      </w:r>
      <w:r w:rsidRPr="0030074B">
        <w:rPr>
          <w:rFonts w:cs="Arial"/>
          <w:color w:val="000000"/>
        </w:rPr>
        <w:br/>
      </w:r>
    </w:p>
    <w:p w14:paraId="5D5EC50B" w14:textId="77777777" w:rsidR="0030074B" w:rsidRPr="0030074B" w:rsidRDefault="0030074B" w:rsidP="0030074B">
      <w:pPr>
        <w:pStyle w:val="NoSpacing"/>
        <w:numPr>
          <w:ilvl w:val="0"/>
          <w:numId w:val="29"/>
        </w:numPr>
        <w:spacing w:line="360" w:lineRule="auto"/>
        <w:rPr>
          <w:rFonts w:cs="Arial"/>
          <w:color w:val="000000"/>
        </w:rPr>
      </w:pPr>
      <w:r w:rsidRPr="0030074B">
        <w:rPr>
          <w:rFonts w:cs="Arial"/>
          <w:b/>
          <w:bCs/>
          <w:color w:val="000000"/>
        </w:rPr>
        <w:t>Implement a lightweight rule-based explanation module</w:t>
      </w:r>
      <w:r w:rsidRPr="0030074B">
        <w:rPr>
          <w:rFonts w:cs="Arial"/>
          <w:color w:val="000000"/>
        </w:rPr>
        <w:t xml:space="preserve"> that maps XAI insights to natural-language tutoring feedback.</w:t>
      </w:r>
      <w:r w:rsidRPr="0030074B">
        <w:rPr>
          <w:rFonts w:cs="Arial"/>
          <w:color w:val="000000"/>
        </w:rPr>
        <w:br/>
      </w:r>
      <w:r w:rsidRPr="0030074B">
        <w:rPr>
          <w:rFonts w:cs="Arial"/>
          <w:color w:val="000000"/>
        </w:rPr>
        <w:br/>
      </w:r>
    </w:p>
    <w:p w14:paraId="17BA2FB5" w14:textId="77777777" w:rsidR="0030074B" w:rsidRPr="0030074B" w:rsidRDefault="0030074B" w:rsidP="0030074B">
      <w:pPr>
        <w:pStyle w:val="NoSpacing"/>
        <w:numPr>
          <w:ilvl w:val="0"/>
          <w:numId w:val="29"/>
        </w:numPr>
        <w:spacing w:line="360" w:lineRule="auto"/>
        <w:rPr>
          <w:rFonts w:cs="Arial"/>
          <w:color w:val="000000"/>
        </w:rPr>
      </w:pPr>
      <w:r w:rsidRPr="0030074B">
        <w:rPr>
          <w:rFonts w:cs="Arial"/>
          <w:b/>
          <w:bCs/>
          <w:color w:val="000000"/>
        </w:rPr>
        <w:lastRenderedPageBreak/>
        <w:t>Explore the use of a large language model (LLM)</w:t>
      </w:r>
      <w:r w:rsidRPr="0030074B">
        <w:rPr>
          <w:rFonts w:cs="Arial"/>
          <w:color w:val="000000"/>
        </w:rPr>
        <w:t xml:space="preserve"> to deliver adaptive, conversational feedback based on a user’s gameplay history and model explanations. </w:t>
      </w:r>
      <w:r w:rsidRPr="0030074B">
        <w:rPr>
          <w:rFonts w:cs="Arial"/>
          <w:i/>
          <w:iCs/>
          <w:color w:val="000000"/>
        </w:rPr>
        <w:t>(Lower priority)</w:t>
      </w:r>
      <w:r w:rsidRPr="0030074B">
        <w:rPr>
          <w:rFonts w:cs="Arial"/>
          <w:i/>
          <w:iCs/>
          <w:color w:val="000000"/>
        </w:rPr>
        <w:br/>
      </w:r>
      <w:r w:rsidRPr="0030074B">
        <w:rPr>
          <w:rFonts w:cs="Arial"/>
          <w:i/>
          <w:iCs/>
          <w:color w:val="000000"/>
        </w:rPr>
        <w:br/>
      </w:r>
    </w:p>
    <w:p w14:paraId="5CC4FE21" w14:textId="77777777" w:rsidR="0030074B" w:rsidRPr="0030074B" w:rsidRDefault="0030074B" w:rsidP="0030074B">
      <w:pPr>
        <w:pStyle w:val="NoSpacing"/>
        <w:numPr>
          <w:ilvl w:val="0"/>
          <w:numId w:val="29"/>
        </w:numPr>
        <w:spacing w:line="360" w:lineRule="auto"/>
        <w:rPr>
          <w:rFonts w:cs="Arial"/>
          <w:color w:val="000000"/>
        </w:rPr>
      </w:pPr>
      <w:r w:rsidRPr="0030074B">
        <w:rPr>
          <w:rFonts w:cs="Arial"/>
          <w:b/>
          <w:bCs/>
          <w:color w:val="000000"/>
        </w:rPr>
        <w:t xml:space="preserve">(Optional) Develop a player </w:t>
      </w:r>
      <w:proofErr w:type="spellStart"/>
      <w:r w:rsidRPr="0030074B">
        <w:rPr>
          <w:rFonts w:cs="Arial"/>
          <w:b/>
          <w:bCs/>
          <w:color w:val="000000"/>
        </w:rPr>
        <w:t>modeling</w:t>
      </w:r>
      <w:proofErr w:type="spellEnd"/>
      <w:r w:rsidRPr="0030074B">
        <w:rPr>
          <w:rFonts w:cs="Arial"/>
          <w:b/>
          <w:bCs/>
          <w:color w:val="000000"/>
        </w:rPr>
        <w:t xml:space="preserve"> module</w:t>
      </w:r>
      <w:r w:rsidRPr="0030074B">
        <w:rPr>
          <w:rFonts w:cs="Arial"/>
          <w:color w:val="000000"/>
        </w:rPr>
        <w:t xml:space="preserve"> to track user progression, recurring mistakes, and preferred strategies over time. </w:t>
      </w:r>
      <w:r w:rsidRPr="0030074B">
        <w:rPr>
          <w:rFonts w:cs="Arial"/>
          <w:i/>
          <w:iCs/>
          <w:color w:val="000000"/>
        </w:rPr>
        <w:t>(Lower priority)</w:t>
      </w:r>
      <w:r w:rsidRPr="0030074B">
        <w:rPr>
          <w:rFonts w:cs="Arial"/>
          <w:i/>
          <w:iCs/>
          <w:color w:val="000000"/>
        </w:rPr>
        <w:br/>
      </w:r>
      <w:r w:rsidRPr="0030074B">
        <w:rPr>
          <w:rFonts w:cs="Arial"/>
          <w:i/>
          <w:iCs/>
          <w:color w:val="000000"/>
        </w:rPr>
        <w:br/>
      </w:r>
    </w:p>
    <w:p w14:paraId="71B47FE8" w14:textId="23158915" w:rsidR="0030074B" w:rsidRPr="0025397D" w:rsidRDefault="0030074B" w:rsidP="008F37DE">
      <w:pPr>
        <w:pStyle w:val="NoSpacing"/>
        <w:numPr>
          <w:ilvl w:val="0"/>
          <w:numId w:val="29"/>
        </w:numPr>
        <w:spacing w:line="360" w:lineRule="auto"/>
        <w:rPr>
          <w:rFonts w:cs="Arial"/>
          <w:color w:val="000000"/>
        </w:rPr>
      </w:pPr>
      <w:r w:rsidRPr="0030074B">
        <w:rPr>
          <w:rFonts w:cs="Arial"/>
          <w:b/>
          <w:bCs/>
          <w:color w:val="000000"/>
        </w:rPr>
        <w:t>Evaluate system effectiveness</w:t>
      </w:r>
      <w:r w:rsidRPr="0030074B">
        <w:rPr>
          <w:rFonts w:cs="Arial"/>
          <w:color w:val="000000"/>
        </w:rPr>
        <w:t xml:space="preserve"> by benchmarking player improvement through metrics like blunder rate, move accuracy, and concept understanding over repeated sessions.</w:t>
      </w:r>
    </w:p>
    <w:p w14:paraId="5C1AB112" w14:textId="77777777" w:rsidR="0030074B" w:rsidRDefault="0030074B" w:rsidP="008F37DE">
      <w:pPr>
        <w:pStyle w:val="NoSpacing"/>
        <w:spacing w:line="360" w:lineRule="auto"/>
        <w:rPr>
          <w:rFonts w:cs="Arial"/>
          <w:color w:val="000000"/>
        </w:rPr>
      </w:pPr>
    </w:p>
    <w:p w14:paraId="55C33209" w14:textId="77777777" w:rsidR="0030074B" w:rsidRDefault="0030074B" w:rsidP="008F37DE">
      <w:pPr>
        <w:pStyle w:val="NoSpacing"/>
        <w:spacing w:line="360" w:lineRule="auto"/>
        <w:rPr>
          <w:rFonts w:cs="Arial"/>
          <w:color w:val="000000"/>
        </w:rPr>
      </w:pPr>
    </w:p>
    <w:p w14:paraId="4BF7A155" w14:textId="77777777" w:rsidR="0030074B" w:rsidRDefault="0030074B" w:rsidP="008F37DE">
      <w:pPr>
        <w:pStyle w:val="NoSpacing"/>
        <w:spacing w:line="360" w:lineRule="auto"/>
        <w:rPr>
          <w:rFonts w:cs="Arial"/>
          <w:color w:val="000000"/>
        </w:rPr>
      </w:pPr>
    </w:p>
    <w:p w14:paraId="5877CF31" w14:textId="77777777" w:rsidR="0030074B" w:rsidRDefault="0030074B" w:rsidP="008F37DE">
      <w:pPr>
        <w:pStyle w:val="NoSpacing"/>
        <w:spacing w:line="360" w:lineRule="auto"/>
        <w:rPr>
          <w:rFonts w:cs="Arial"/>
          <w:color w:val="000000"/>
        </w:rPr>
      </w:pPr>
    </w:p>
    <w:p w14:paraId="4E51DA78" w14:textId="77777777" w:rsidR="0030074B" w:rsidRDefault="0030074B" w:rsidP="008F37DE">
      <w:pPr>
        <w:pStyle w:val="NoSpacing"/>
        <w:spacing w:line="360" w:lineRule="auto"/>
        <w:rPr>
          <w:rFonts w:cs="Arial"/>
          <w:color w:val="000000"/>
        </w:rPr>
      </w:pPr>
    </w:p>
    <w:p w14:paraId="1D91E310" w14:textId="77777777" w:rsidR="0030074B" w:rsidRDefault="0030074B" w:rsidP="008F37DE">
      <w:pPr>
        <w:pStyle w:val="NoSpacing"/>
        <w:spacing w:line="360" w:lineRule="auto"/>
        <w:rPr>
          <w:rFonts w:cs="Arial"/>
          <w:color w:val="000000"/>
        </w:rPr>
      </w:pPr>
    </w:p>
    <w:p w14:paraId="7AEFC490" w14:textId="77777777" w:rsidR="0030074B" w:rsidRDefault="0030074B" w:rsidP="008F37DE">
      <w:pPr>
        <w:pStyle w:val="NoSpacing"/>
        <w:spacing w:line="360" w:lineRule="auto"/>
        <w:rPr>
          <w:rFonts w:cs="Arial"/>
          <w:color w:val="000000"/>
        </w:rPr>
      </w:pPr>
    </w:p>
    <w:p w14:paraId="5D7DDA2C" w14:textId="77777777" w:rsidR="0030074B" w:rsidRDefault="0030074B" w:rsidP="008F37DE">
      <w:pPr>
        <w:pStyle w:val="NoSpacing"/>
        <w:spacing w:line="360" w:lineRule="auto"/>
        <w:rPr>
          <w:rFonts w:cs="Arial"/>
          <w:color w:val="000000"/>
        </w:rPr>
      </w:pPr>
    </w:p>
    <w:p w14:paraId="4B1B0EF4" w14:textId="49207929" w:rsidR="0030074B" w:rsidRPr="0025397D" w:rsidRDefault="0025397D" w:rsidP="0025397D">
      <w:pPr>
        <w:pStyle w:val="Heading1"/>
        <w:numPr>
          <w:ilvl w:val="0"/>
          <w:numId w:val="0"/>
        </w:numPr>
        <w:rPr>
          <w:rFonts w:cs="Arial"/>
        </w:rPr>
      </w:pPr>
      <w:bookmarkStart w:id="120" w:name="_Toc208141180"/>
      <w:r w:rsidRPr="008D3C9B">
        <w:rPr>
          <w:rFonts w:cs="Arial"/>
        </w:rPr>
        <w:lastRenderedPageBreak/>
        <w:t xml:space="preserve">APPENDIX </w:t>
      </w:r>
      <w:r>
        <w:rPr>
          <w:rFonts w:cs="Arial"/>
        </w:rPr>
        <w:t>B</w:t>
      </w:r>
      <w:bookmarkEnd w:id="120"/>
    </w:p>
    <w:p w14:paraId="354C7104" w14:textId="77777777" w:rsidR="00460E93" w:rsidRPr="00460E93" w:rsidRDefault="00460E93" w:rsidP="00460E93">
      <w:pPr>
        <w:pStyle w:val="NoSpacing"/>
        <w:spacing w:line="360" w:lineRule="auto"/>
        <w:rPr>
          <w:rFonts w:cs="Arial"/>
          <w:color w:val="000000"/>
        </w:rPr>
      </w:pPr>
      <w:r w:rsidRPr="00460E93">
        <w:rPr>
          <w:rFonts w:cs="Arial"/>
          <w:b/>
          <w:bCs/>
          <w:color w:val="000000"/>
        </w:rPr>
        <w:t>List of words used and their meanings</w:t>
      </w:r>
    </w:p>
    <w:p w14:paraId="509885D6" w14:textId="77777777" w:rsidR="00460E93" w:rsidRPr="00460E93" w:rsidRDefault="00460E93" w:rsidP="00460E93">
      <w:pPr>
        <w:pStyle w:val="NoSpacing"/>
        <w:spacing w:line="360" w:lineRule="auto"/>
        <w:rPr>
          <w:rFonts w:cs="Arial"/>
          <w:color w:val="000000"/>
        </w:rPr>
      </w:pPr>
      <w:r w:rsidRPr="00460E93">
        <w:rPr>
          <w:rFonts w:cs="Arial"/>
          <w:b/>
          <w:bCs/>
          <w:color w:val="000000"/>
        </w:rPr>
        <w:t>Alpha-Beta Pruning</w:t>
      </w:r>
      <w:r w:rsidRPr="00460E93">
        <w:rPr>
          <w:rFonts w:cs="Arial"/>
          <w:color w:val="000000"/>
        </w:rPr>
        <w:t xml:space="preserve"> - A search algorithm optimization that eliminates branches in the game tree that cannot influence the final decision, reducing computational requirements.</w:t>
      </w:r>
    </w:p>
    <w:p w14:paraId="0653455A" w14:textId="77777777" w:rsidR="00460E93" w:rsidRPr="00460E93" w:rsidRDefault="00460E93" w:rsidP="00460E93">
      <w:pPr>
        <w:pStyle w:val="NoSpacing"/>
        <w:spacing w:line="360" w:lineRule="auto"/>
        <w:rPr>
          <w:rFonts w:cs="Arial"/>
          <w:color w:val="000000"/>
        </w:rPr>
      </w:pPr>
      <w:r w:rsidRPr="00460E93">
        <w:rPr>
          <w:rFonts w:cs="Arial"/>
          <w:b/>
          <w:bCs/>
          <w:color w:val="000000"/>
        </w:rPr>
        <w:t>Bitmap Encoding</w:t>
      </w:r>
      <w:r w:rsidRPr="00460E93">
        <w:rPr>
          <w:rFonts w:cs="Arial"/>
          <w:color w:val="000000"/>
        </w:rPr>
        <w:t xml:space="preserve"> - A chess board representation method using binary values (0/1) to indicate piece presence on each square, with different values for white (+1), black (-1), and empty (0) squares.</w:t>
      </w:r>
    </w:p>
    <w:p w14:paraId="439842AB" w14:textId="77777777" w:rsidR="00460E93" w:rsidRPr="00460E93" w:rsidRDefault="00460E93" w:rsidP="00460E93">
      <w:pPr>
        <w:pStyle w:val="NoSpacing"/>
        <w:spacing w:line="360" w:lineRule="auto"/>
        <w:rPr>
          <w:rFonts w:cs="Arial"/>
          <w:color w:val="000000"/>
        </w:rPr>
      </w:pPr>
      <w:r w:rsidRPr="00460E93">
        <w:rPr>
          <w:rFonts w:cs="Arial"/>
          <w:b/>
          <w:bCs/>
          <w:color w:val="000000"/>
        </w:rPr>
        <w:t>Centipawn</w:t>
      </w:r>
      <w:r w:rsidRPr="00460E93">
        <w:rPr>
          <w:rFonts w:cs="Arial"/>
          <w:color w:val="000000"/>
        </w:rPr>
        <w:t xml:space="preserve"> - A unit of chess position evaluation equal to 1/100th of a pawn's value, commonly used by engines to express positional advantages (e.g., +50 centipawns = half-pawn advantage).</w:t>
      </w:r>
    </w:p>
    <w:p w14:paraId="43428412" w14:textId="77777777" w:rsidR="00460E93" w:rsidRPr="00460E93" w:rsidRDefault="00460E93" w:rsidP="00460E93">
      <w:pPr>
        <w:pStyle w:val="NoSpacing"/>
        <w:spacing w:line="360" w:lineRule="auto"/>
        <w:rPr>
          <w:rFonts w:cs="Arial"/>
          <w:color w:val="000000"/>
        </w:rPr>
      </w:pPr>
      <w:r w:rsidRPr="00460E93">
        <w:rPr>
          <w:rFonts w:cs="Arial"/>
          <w:b/>
          <w:bCs/>
          <w:color w:val="000000"/>
        </w:rPr>
        <w:t>CNN</w:t>
      </w:r>
      <w:r w:rsidRPr="00460E93">
        <w:rPr>
          <w:rFonts w:cs="Arial"/>
          <w:color w:val="000000"/>
        </w:rPr>
        <w:t xml:space="preserve"> - Convolutional Neural Network: A deep learning architecture designed to process grid-like data such as images, using convolutional layers to detect spatial patterns.</w:t>
      </w:r>
    </w:p>
    <w:p w14:paraId="69D17A3B" w14:textId="77777777" w:rsidR="00460E93" w:rsidRPr="00460E93" w:rsidRDefault="00460E93" w:rsidP="00460E93">
      <w:pPr>
        <w:pStyle w:val="NoSpacing"/>
        <w:spacing w:line="360" w:lineRule="auto"/>
        <w:rPr>
          <w:rFonts w:cs="Arial"/>
          <w:color w:val="000000"/>
        </w:rPr>
      </w:pPr>
      <w:proofErr w:type="spellStart"/>
      <w:r w:rsidRPr="00460E93">
        <w:rPr>
          <w:rFonts w:cs="Arial"/>
          <w:b/>
          <w:bCs/>
          <w:color w:val="000000"/>
        </w:rPr>
        <w:t>DenseNet</w:t>
      </w:r>
      <w:proofErr w:type="spellEnd"/>
      <w:r w:rsidRPr="00460E93">
        <w:rPr>
          <w:rFonts w:cs="Arial"/>
          <w:color w:val="000000"/>
        </w:rPr>
        <w:t xml:space="preserve"> - Dense Convolutional Network: A CNN architecture where each layer is connected to all subsequent layers, maximizing feature reuse and gradient flow while requiring fewer parameters.</w:t>
      </w:r>
    </w:p>
    <w:p w14:paraId="244B2584" w14:textId="77777777" w:rsidR="00460E93" w:rsidRPr="00460E93" w:rsidRDefault="00460E93" w:rsidP="00460E93">
      <w:pPr>
        <w:pStyle w:val="NoSpacing"/>
        <w:spacing w:line="360" w:lineRule="auto"/>
        <w:rPr>
          <w:rFonts w:cs="Arial"/>
          <w:color w:val="000000"/>
        </w:rPr>
      </w:pPr>
      <w:r w:rsidRPr="00460E93">
        <w:rPr>
          <w:rFonts w:cs="Arial"/>
          <w:b/>
          <w:bCs/>
          <w:color w:val="000000"/>
        </w:rPr>
        <w:t>ECO</w:t>
      </w:r>
      <w:r w:rsidRPr="00460E93">
        <w:rPr>
          <w:rFonts w:cs="Arial"/>
          <w:color w:val="000000"/>
        </w:rPr>
        <w:t xml:space="preserve"> - Encyclopaedia of Chess Openings: A classification system for chess openings using alphanumeric codes (e.g., "B01" for Scandinavian Defence).</w:t>
      </w:r>
    </w:p>
    <w:p w14:paraId="71EB0AFF" w14:textId="77777777" w:rsidR="00460E93" w:rsidRPr="00460E93" w:rsidRDefault="00460E93" w:rsidP="00460E93">
      <w:pPr>
        <w:pStyle w:val="NoSpacing"/>
        <w:spacing w:line="360" w:lineRule="auto"/>
        <w:rPr>
          <w:rFonts w:cs="Arial"/>
          <w:color w:val="000000"/>
        </w:rPr>
      </w:pPr>
      <w:r w:rsidRPr="00460E93">
        <w:rPr>
          <w:rFonts w:cs="Arial"/>
          <w:b/>
          <w:bCs/>
          <w:color w:val="000000"/>
        </w:rPr>
        <w:t>Elo Rating</w:t>
      </w:r>
      <w:r w:rsidRPr="00460E93">
        <w:rPr>
          <w:rFonts w:cs="Arial"/>
          <w:color w:val="000000"/>
        </w:rPr>
        <w:t xml:space="preserve"> - A rating system for calculating relative skill levels, where higher numbers indicate stronger players/engines (named after Arpad Elo). Average club player ~1200, master ~2200, world champion ~2800.</w:t>
      </w:r>
    </w:p>
    <w:p w14:paraId="6111D4DE" w14:textId="77777777" w:rsidR="00460E93" w:rsidRPr="00460E93" w:rsidRDefault="00460E93" w:rsidP="00460E93">
      <w:pPr>
        <w:pStyle w:val="NoSpacing"/>
        <w:spacing w:line="360" w:lineRule="auto"/>
        <w:rPr>
          <w:rFonts w:cs="Arial"/>
          <w:color w:val="000000"/>
        </w:rPr>
      </w:pPr>
      <w:r w:rsidRPr="00460E93">
        <w:rPr>
          <w:rFonts w:cs="Arial"/>
          <w:b/>
          <w:bCs/>
          <w:color w:val="000000"/>
        </w:rPr>
        <w:t>En Passant</w:t>
      </w:r>
      <w:r w:rsidRPr="00460E93">
        <w:rPr>
          <w:rFonts w:cs="Arial"/>
          <w:color w:val="000000"/>
        </w:rPr>
        <w:t xml:space="preserve"> - A special pawn capture rule allowing capture of an opponent's pawn that has moved two squares forward from its starting position, as if it had only moved one square.</w:t>
      </w:r>
    </w:p>
    <w:p w14:paraId="042028C9" w14:textId="77777777" w:rsidR="00460E93" w:rsidRPr="00460E93" w:rsidRDefault="00460E93" w:rsidP="00460E93">
      <w:pPr>
        <w:pStyle w:val="NoSpacing"/>
        <w:spacing w:line="360" w:lineRule="auto"/>
        <w:rPr>
          <w:rFonts w:cs="Arial"/>
          <w:color w:val="000000"/>
        </w:rPr>
      </w:pPr>
      <w:r w:rsidRPr="00460E93">
        <w:rPr>
          <w:rFonts w:cs="Arial"/>
          <w:b/>
          <w:bCs/>
          <w:color w:val="000000"/>
        </w:rPr>
        <w:t>FEN</w:t>
      </w:r>
      <w:r w:rsidRPr="00460E93">
        <w:rPr>
          <w:rFonts w:cs="Arial"/>
          <w:color w:val="000000"/>
        </w:rPr>
        <w:t xml:space="preserve"> - Forsyth-Edwards Notation: A standard notation for describing chess positions, encoding piece placement, active </w:t>
      </w:r>
      <w:proofErr w:type="spellStart"/>
      <w:r w:rsidRPr="00460E93">
        <w:rPr>
          <w:rFonts w:cs="Arial"/>
          <w:color w:val="000000"/>
        </w:rPr>
        <w:t>color</w:t>
      </w:r>
      <w:proofErr w:type="spellEnd"/>
      <w:r w:rsidRPr="00460E93">
        <w:rPr>
          <w:rFonts w:cs="Arial"/>
          <w:color w:val="000000"/>
        </w:rPr>
        <w:t xml:space="preserve">, castling availability, </w:t>
      </w:r>
      <w:proofErr w:type="spellStart"/>
      <w:r w:rsidRPr="00460E93">
        <w:rPr>
          <w:rFonts w:cs="Arial"/>
          <w:color w:val="000000"/>
        </w:rPr>
        <w:t>en</w:t>
      </w:r>
      <w:proofErr w:type="spellEnd"/>
      <w:r w:rsidRPr="00460E93">
        <w:rPr>
          <w:rFonts w:cs="Arial"/>
          <w:color w:val="000000"/>
        </w:rPr>
        <w:t xml:space="preserve"> passant targets, </w:t>
      </w:r>
      <w:proofErr w:type="spellStart"/>
      <w:r w:rsidRPr="00460E93">
        <w:rPr>
          <w:rFonts w:cs="Arial"/>
          <w:color w:val="000000"/>
        </w:rPr>
        <w:t>halfmove</w:t>
      </w:r>
      <w:proofErr w:type="spellEnd"/>
      <w:r w:rsidRPr="00460E93">
        <w:rPr>
          <w:rFonts w:cs="Arial"/>
          <w:color w:val="000000"/>
        </w:rPr>
        <w:t xml:space="preserve"> clock, and </w:t>
      </w:r>
      <w:proofErr w:type="spellStart"/>
      <w:r w:rsidRPr="00460E93">
        <w:rPr>
          <w:rFonts w:cs="Arial"/>
          <w:color w:val="000000"/>
        </w:rPr>
        <w:t>fullmove</w:t>
      </w:r>
      <w:proofErr w:type="spellEnd"/>
      <w:r w:rsidRPr="00460E93">
        <w:rPr>
          <w:rFonts w:cs="Arial"/>
          <w:color w:val="000000"/>
        </w:rPr>
        <w:t xml:space="preserve"> number in a single string.</w:t>
      </w:r>
    </w:p>
    <w:p w14:paraId="60C95C38" w14:textId="77777777" w:rsidR="00460E93" w:rsidRPr="00460E93" w:rsidRDefault="00460E93" w:rsidP="00460E93">
      <w:pPr>
        <w:pStyle w:val="NoSpacing"/>
        <w:spacing w:line="360" w:lineRule="auto"/>
        <w:rPr>
          <w:rFonts w:cs="Arial"/>
          <w:color w:val="000000"/>
        </w:rPr>
      </w:pPr>
      <w:r w:rsidRPr="00460E93">
        <w:rPr>
          <w:rFonts w:cs="Arial"/>
          <w:b/>
          <w:bCs/>
          <w:color w:val="000000"/>
        </w:rPr>
        <w:t>Integrated Gradients</w:t>
      </w:r>
      <w:r w:rsidRPr="00460E93">
        <w:rPr>
          <w:rFonts w:cs="Arial"/>
          <w:color w:val="000000"/>
        </w:rPr>
        <w:t xml:space="preserve"> - An attribution method that computes feature importance by integrating gradients along a path from a baseline input to the actual input, providing more stable explanations than raw gradients.</w:t>
      </w:r>
    </w:p>
    <w:p w14:paraId="27E3A8D6" w14:textId="77777777" w:rsidR="00460E93" w:rsidRPr="00460E93" w:rsidRDefault="00460E93" w:rsidP="00460E93">
      <w:pPr>
        <w:pStyle w:val="NoSpacing"/>
        <w:spacing w:line="360" w:lineRule="auto"/>
        <w:rPr>
          <w:rFonts w:cs="Arial"/>
          <w:color w:val="000000"/>
        </w:rPr>
      </w:pPr>
      <w:r w:rsidRPr="00460E93">
        <w:rPr>
          <w:rFonts w:cs="Arial"/>
          <w:b/>
          <w:bCs/>
          <w:color w:val="000000"/>
        </w:rPr>
        <w:t>Legal Move Masking</w:t>
      </w:r>
      <w:r w:rsidRPr="00460E93">
        <w:rPr>
          <w:rFonts w:cs="Arial"/>
          <w:color w:val="000000"/>
        </w:rPr>
        <w:t xml:space="preserve"> - A technique ensuring neural networks only consider valid chess moves by setting illegal move probabilities to zero in the output layer.</w:t>
      </w:r>
    </w:p>
    <w:p w14:paraId="63D0E112" w14:textId="77777777" w:rsidR="00460E93" w:rsidRPr="00460E93" w:rsidRDefault="00460E93" w:rsidP="00460E93">
      <w:pPr>
        <w:pStyle w:val="NoSpacing"/>
        <w:spacing w:line="360" w:lineRule="auto"/>
        <w:rPr>
          <w:rFonts w:cs="Arial"/>
          <w:color w:val="000000"/>
        </w:rPr>
      </w:pPr>
      <w:proofErr w:type="spellStart"/>
      <w:r w:rsidRPr="00460E93">
        <w:rPr>
          <w:rFonts w:cs="Arial"/>
          <w:b/>
          <w:bCs/>
          <w:color w:val="000000"/>
        </w:rPr>
        <w:t>Lichess</w:t>
      </w:r>
      <w:proofErr w:type="spellEnd"/>
      <w:r w:rsidRPr="00460E93">
        <w:rPr>
          <w:rFonts w:cs="Arial"/>
          <w:color w:val="000000"/>
        </w:rPr>
        <w:t xml:space="preserve"> - A free, open-source chess platform that provides public databases of human games used for research and engine training.</w:t>
      </w:r>
    </w:p>
    <w:p w14:paraId="5F576CBE" w14:textId="77777777" w:rsidR="00460E93" w:rsidRPr="00460E93" w:rsidRDefault="00460E93" w:rsidP="00460E93">
      <w:pPr>
        <w:pStyle w:val="NoSpacing"/>
        <w:spacing w:line="360" w:lineRule="auto"/>
        <w:rPr>
          <w:rFonts w:cs="Arial"/>
          <w:color w:val="000000"/>
        </w:rPr>
      </w:pPr>
      <w:r w:rsidRPr="00460E93">
        <w:rPr>
          <w:rFonts w:cs="Arial"/>
          <w:b/>
          <w:bCs/>
          <w:color w:val="000000"/>
        </w:rPr>
        <w:t>MCTS</w:t>
      </w:r>
      <w:r w:rsidRPr="00460E93">
        <w:rPr>
          <w:rFonts w:cs="Arial"/>
          <w:color w:val="000000"/>
        </w:rPr>
        <w:t xml:space="preserve"> - Monte Carlo Tree Search: A search algorithm that uses random sampling to evaluate positions, balancing exploration of new moves with exploitation of promising continuations.</w:t>
      </w:r>
    </w:p>
    <w:p w14:paraId="37F3A2DE" w14:textId="77777777" w:rsidR="00460E93" w:rsidRPr="00460E93" w:rsidRDefault="00460E93" w:rsidP="00460E93">
      <w:pPr>
        <w:pStyle w:val="NoSpacing"/>
        <w:spacing w:line="360" w:lineRule="auto"/>
        <w:rPr>
          <w:rFonts w:cs="Arial"/>
          <w:color w:val="000000"/>
        </w:rPr>
      </w:pPr>
      <w:r w:rsidRPr="00460E93">
        <w:rPr>
          <w:rFonts w:cs="Arial"/>
          <w:b/>
          <w:bCs/>
          <w:color w:val="000000"/>
        </w:rPr>
        <w:t>Minimax</w:t>
      </w:r>
      <w:r w:rsidRPr="00460E93">
        <w:rPr>
          <w:rFonts w:cs="Arial"/>
          <w:color w:val="000000"/>
        </w:rPr>
        <w:t xml:space="preserve"> - A decision-making algorithm that assumes both players play optimally, minimizing the possible loss for the worst-case scenario by alternating between maximizing and minimizing players.</w:t>
      </w:r>
    </w:p>
    <w:p w14:paraId="18BC036E" w14:textId="77777777" w:rsidR="00460E93" w:rsidRPr="00460E93" w:rsidRDefault="00460E93" w:rsidP="00460E93">
      <w:pPr>
        <w:pStyle w:val="NoSpacing"/>
        <w:spacing w:line="360" w:lineRule="auto"/>
        <w:rPr>
          <w:rFonts w:cs="Arial"/>
          <w:color w:val="000000"/>
        </w:rPr>
      </w:pPr>
      <w:r w:rsidRPr="00460E93">
        <w:rPr>
          <w:rFonts w:cs="Arial"/>
          <w:b/>
          <w:bCs/>
          <w:color w:val="000000"/>
        </w:rPr>
        <w:t>NNUE</w:t>
      </w:r>
      <w:r w:rsidRPr="00460E93">
        <w:rPr>
          <w:rFonts w:cs="Arial"/>
          <w:color w:val="000000"/>
        </w:rPr>
        <w:t xml:space="preserve"> - Efficiently Updatable Neural Networks: A neural network architecture designed for chess evaluation that can be updated incrementally as pieces move, used in modern Stockfish versions.</w:t>
      </w:r>
    </w:p>
    <w:p w14:paraId="7FDC5232" w14:textId="77777777" w:rsidR="00460E93" w:rsidRPr="00460E93" w:rsidRDefault="00460E93" w:rsidP="00460E93">
      <w:pPr>
        <w:pStyle w:val="NoSpacing"/>
        <w:spacing w:line="360" w:lineRule="auto"/>
        <w:rPr>
          <w:rFonts w:cs="Arial"/>
          <w:color w:val="000000"/>
        </w:rPr>
      </w:pPr>
      <w:r w:rsidRPr="00460E93">
        <w:rPr>
          <w:rFonts w:cs="Arial"/>
          <w:b/>
          <w:bCs/>
          <w:color w:val="000000"/>
        </w:rPr>
        <w:lastRenderedPageBreak/>
        <w:t>PGN</w:t>
      </w:r>
      <w:r w:rsidRPr="00460E93">
        <w:rPr>
          <w:rFonts w:cs="Arial"/>
          <w:color w:val="000000"/>
        </w:rPr>
        <w:t xml:space="preserve"> - Portable Game Notation: A standard format for recording chess games, including metadata (players, ratings, event) and the sequence of moves in algebraic notation.</w:t>
      </w:r>
    </w:p>
    <w:p w14:paraId="424A540E" w14:textId="77777777" w:rsidR="00460E93" w:rsidRPr="00460E93" w:rsidRDefault="00460E93" w:rsidP="00460E93">
      <w:pPr>
        <w:pStyle w:val="NoSpacing"/>
        <w:spacing w:line="360" w:lineRule="auto"/>
        <w:rPr>
          <w:rFonts w:cs="Arial"/>
          <w:color w:val="000000"/>
        </w:rPr>
      </w:pPr>
      <w:r w:rsidRPr="00460E93">
        <w:rPr>
          <w:rFonts w:cs="Arial"/>
          <w:b/>
          <w:bCs/>
          <w:color w:val="000000"/>
        </w:rPr>
        <w:t>Planes</w:t>
      </w:r>
      <w:r w:rsidRPr="00460E93">
        <w:rPr>
          <w:rFonts w:cs="Arial"/>
          <w:color w:val="000000"/>
        </w:rPr>
        <w:t xml:space="preserve"> - Input encoding layers representing different aspects of a chess position. Each plane is an 8×8 grid where each square contains information about a specific piece type, rule state, or game condition.</w:t>
      </w:r>
    </w:p>
    <w:p w14:paraId="38877BB9" w14:textId="77777777" w:rsidR="00460E93" w:rsidRPr="00460E93" w:rsidRDefault="00460E93" w:rsidP="00460E93">
      <w:pPr>
        <w:pStyle w:val="NoSpacing"/>
        <w:spacing w:line="360" w:lineRule="auto"/>
        <w:rPr>
          <w:rFonts w:cs="Arial"/>
          <w:color w:val="000000"/>
        </w:rPr>
      </w:pPr>
      <w:r w:rsidRPr="00460E93">
        <w:rPr>
          <w:rFonts w:cs="Arial"/>
          <w:b/>
          <w:bCs/>
          <w:color w:val="000000"/>
        </w:rPr>
        <w:t>12-Plane Encoding</w:t>
      </w:r>
      <w:r w:rsidRPr="00460E93">
        <w:rPr>
          <w:rFonts w:cs="Arial"/>
          <w:color w:val="000000"/>
        </w:rPr>
        <w:t xml:space="preserve"> - A chess board representation using 12 input planes: 6 for white pieces (Pawn, Knight, Bishop, Rook, Queen, King) and 6 for black pieces, using binary values to indicate piece presence.</w:t>
      </w:r>
    </w:p>
    <w:p w14:paraId="40A22B7E" w14:textId="77777777" w:rsidR="00460E93" w:rsidRPr="00460E93" w:rsidRDefault="00460E93" w:rsidP="00460E93">
      <w:pPr>
        <w:pStyle w:val="NoSpacing"/>
        <w:spacing w:line="360" w:lineRule="auto"/>
        <w:rPr>
          <w:rFonts w:cs="Arial"/>
          <w:color w:val="000000"/>
        </w:rPr>
      </w:pPr>
      <w:r w:rsidRPr="00460E93">
        <w:rPr>
          <w:rFonts w:cs="Arial"/>
          <w:b/>
          <w:bCs/>
          <w:color w:val="000000"/>
        </w:rPr>
        <w:t>19-Plane Encoding</w:t>
      </w:r>
      <w:r w:rsidRPr="00460E93">
        <w:rPr>
          <w:rFonts w:cs="Arial"/>
          <w:color w:val="000000"/>
        </w:rPr>
        <w:t xml:space="preserve"> - An extended chess board representation adding 7 rule-context planes to the basic </w:t>
      </w:r>
      <w:proofErr w:type="gramStart"/>
      <w:r w:rsidRPr="00460E93">
        <w:rPr>
          <w:rFonts w:cs="Arial"/>
          <w:color w:val="000000"/>
        </w:rPr>
        <w:t>12 piece</w:t>
      </w:r>
      <w:proofErr w:type="gramEnd"/>
      <w:r w:rsidRPr="00460E93">
        <w:rPr>
          <w:rFonts w:cs="Arial"/>
          <w:color w:val="000000"/>
        </w:rPr>
        <w:t xml:space="preserve"> planes: side-to-move, castling rights (4 planes), </w:t>
      </w:r>
      <w:proofErr w:type="spellStart"/>
      <w:r w:rsidRPr="00460E93">
        <w:rPr>
          <w:rFonts w:cs="Arial"/>
          <w:color w:val="000000"/>
        </w:rPr>
        <w:t>en</w:t>
      </w:r>
      <w:proofErr w:type="spellEnd"/>
      <w:r w:rsidRPr="00460E93">
        <w:rPr>
          <w:rFonts w:cs="Arial"/>
          <w:color w:val="000000"/>
        </w:rPr>
        <w:t xml:space="preserve"> passant target square, and </w:t>
      </w:r>
      <w:proofErr w:type="spellStart"/>
      <w:r w:rsidRPr="00460E93">
        <w:rPr>
          <w:rFonts w:cs="Arial"/>
          <w:color w:val="000000"/>
        </w:rPr>
        <w:t>halfmove</w:t>
      </w:r>
      <w:proofErr w:type="spellEnd"/>
      <w:r w:rsidRPr="00460E93">
        <w:rPr>
          <w:rFonts w:cs="Arial"/>
          <w:color w:val="000000"/>
        </w:rPr>
        <w:t xml:space="preserve"> clock.</w:t>
      </w:r>
    </w:p>
    <w:p w14:paraId="286B5EF6" w14:textId="77777777" w:rsidR="00460E93" w:rsidRPr="00460E93" w:rsidRDefault="00460E93" w:rsidP="00460E93">
      <w:pPr>
        <w:pStyle w:val="NoSpacing"/>
        <w:spacing w:line="360" w:lineRule="auto"/>
        <w:rPr>
          <w:rFonts w:cs="Arial"/>
          <w:color w:val="000000"/>
        </w:rPr>
      </w:pPr>
      <w:r w:rsidRPr="00460E93">
        <w:rPr>
          <w:rFonts w:cs="Arial"/>
          <w:b/>
          <w:bCs/>
          <w:color w:val="000000"/>
        </w:rPr>
        <w:t>Policy Network</w:t>
      </w:r>
      <w:r w:rsidRPr="00460E93">
        <w:rPr>
          <w:rFonts w:cs="Arial"/>
          <w:color w:val="000000"/>
        </w:rPr>
        <w:t xml:space="preserve"> - A neural network that outputs probability distributions over possible moves, trained to predict the best move </w:t>
      </w:r>
      <w:proofErr w:type="gramStart"/>
      <w:r w:rsidRPr="00460E93">
        <w:rPr>
          <w:rFonts w:cs="Arial"/>
          <w:color w:val="000000"/>
        </w:rPr>
        <w:t>in a given</w:t>
      </w:r>
      <w:proofErr w:type="gramEnd"/>
      <w:r w:rsidRPr="00460E93">
        <w:rPr>
          <w:rFonts w:cs="Arial"/>
          <w:color w:val="000000"/>
        </w:rPr>
        <w:t xml:space="preserve"> position.</w:t>
      </w:r>
    </w:p>
    <w:p w14:paraId="3A26C335" w14:textId="77777777" w:rsidR="00460E93" w:rsidRPr="00460E93" w:rsidRDefault="00460E93" w:rsidP="00460E93">
      <w:pPr>
        <w:pStyle w:val="NoSpacing"/>
        <w:spacing w:line="360" w:lineRule="auto"/>
        <w:rPr>
          <w:rFonts w:cs="Arial"/>
          <w:color w:val="000000"/>
        </w:rPr>
      </w:pPr>
      <w:r w:rsidRPr="00460E93">
        <w:rPr>
          <w:rFonts w:cs="Arial"/>
          <w:b/>
          <w:bCs/>
          <w:color w:val="000000"/>
        </w:rPr>
        <w:t>Quiescence Search</w:t>
      </w:r>
      <w:r w:rsidRPr="00460E93">
        <w:rPr>
          <w:rFonts w:cs="Arial"/>
          <w:color w:val="000000"/>
        </w:rPr>
        <w:t xml:space="preserve"> - A search extension that continues evaluation during "quiet" positions where no tactical sequences (captures, checks) are immediately threatening, preventing horizon effects.</w:t>
      </w:r>
    </w:p>
    <w:p w14:paraId="7C1B98CC" w14:textId="77777777" w:rsidR="00460E93" w:rsidRPr="00460E93" w:rsidRDefault="00460E93" w:rsidP="00460E93">
      <w:pPr>
        <w:pStyle w:val="NoSpacing"/>
        <w:spacing w:line="360" w:lineRule="auto"/>
        <w:rPr>
          <w:rFonts w:cs="Arial"/>
          <w:color w:val="000000"/>
        </w:rPr>
      </w:pPr>
      <w:proofErr w:type="spellStart"/>
      <w:r w:rsidRPr="00460E93">
        <w:rPr>
          <w:rFonts w:cs="Arial"/>
          <w:b/>
          <w:bCs/>
          <w:color w:val="000000"/>
        </w:rPr>
        <w:t>ResNet</w:t>
      </w:r>
      <w:proofErr w:type="spellEnd"/>
      <w:r w:rsidRPr="00460E93">
        <w:rPr>
          <w:rFonts w:cs="Arial"/>
          <w:color w:val="000000"/>
        </w:rPr>
        <w:t xml:space="preserve"> - Residual Network: A CNN architecture using skip connections to enable training of very deep networks by addressing the vanishing gradient problem through identity mappings.</w:t>
      </w:r>
    </w:p>
    <w:p w14:paraId="49C1D46D" w14:textId="77777777" w:rsidR="00460E93" w:rsidRPr="00460E93" w:rsidRDefault="00460E93" w:rsidP="00460E93">
      <w:pPr>
        <w:pStyle w:val="NoSpacing"/>
        <w:spacing w:line="360" w:lineRule="auto"/>
        <w:rPr>
          <w:rFonts w:cs="Arial"/>
          <w:color w:val="000000"/>
        </w:rPr>
      </w:pPr>
      <w:r w:rsidRPr="00460E93">
        <w:rPr>
          <w:rFonts w:cs="Arial"/>
          <w:b/>
          <w:bCs/>
          <w:color w:val="000000"/>
        </w:rPr>
        <w:t>Saliency Maps</w:t>
      </w:r>
      <w:r w:rsidRPr="00460E93">
        <w:rPr>
          <w:rFonts w:cs="Arial"/>
          <w:color w:val="000000"/>
        </w:rPr>
        <w:t xml:space="preserve"> - Visualization techniques that highlight which input features (chess squares/pieces) most influence a neural network's decision by computing gradients with respect to the input.</w:t>
      </w:r>
    </w:p>
    <w:p w14:paraId="2BFF3F6D" w14:textId="77777777" w:rsidR="00460E93" w:rsidRPr="00460E93" w:rsidRDefault="00460E93" w:rsidP="00460E93">
      <w:pPr>
        <w:pStyle w:val="NoSpacing"/>
        <w:spacing w:line="360" w:lineRule="auto"/>
        <w:rPr>
          <w:rFonts w:cs="Arial"/>
          <w:color w:val="000000"/>
        </w:rPr>
      </w:pPr>
      <w:r w:rsidRPr="00460E93">
        <w:rPr>
          <w:rFonts w:cs="Arial"/>
          <w:b/>
          <w:bCs/>
          <w:color w:val="000000"/>
        </w:rPr>
        <w:t>SHAP</w:t>
      </w:r>
      <w:r w:rsidRPr="00460E93">
        <w:rPr>
          <w:rFonts w:cs="Arial"/>
          <w:color w:val="000000"/>
        </w:rPr>
        <w:t xml:space="preserve"> - Shapley Additive Explanations: A method for explaining individual predictions by computing the contribution of each feature to the difference between the current prediction and the expected model output.</w:t>
      </w:r>
    </w:p>
    <w:p w14:paraId="7A310CAA" w14:textId="77777777" w:rsidR="00460E93" w:rsidRPr="00460E93" w:rsidRDefault="00460E93" w:rsidP="00460E93">
      <w:pPr>
        <w:pStyle w:val="NoSpacing"/>
        <w:spacing w:line="360" w:lineRule="auto"/>
        <w:rPr>
          <w:rFonts w:cs="Arial"/>
          <w:color w:val="000000"/>
        </w:rPr>
      </w:pPr>
      <w:r w:rsidRPr="00460E93">
        <w:rPr>
          <w:rFonts w:cs="Arial"/>
          <w:b/>
          <w:bCs/>
          <w:color w:val="000000"/>
        </w:rPr>
        <w:t>Stockfish</w:t>
      </w:r>
      <w:r w:rsidRPr="00460E93">
        <w:rPr>
          <w:rFonts w:cs="Arial"/>
          <w:color w:val="000000"/>
        </w:rPr>
        <w:t xml:space="preserve"> - A powerful, open-source chess engine that combines traditional search algorithms with neural network evaluation (NNUE), widely used as a benchmark for chess AI research.</w:t>
      </w:r>
    </w:p>
    <w:p w14:paraId="46BFCE51" w14:textId="77777777" w:rsidR="00460E93" w:rsidRPr="00460E93" w:rsidRDefault="00460E93" w:rsidP="00460E93">
      <w:pPr>
        <w:pStyle w:val="NoSpacing"/>
        <w:spacing w:line="360" w:lineRule="auto"/>
        <w:rPr>
          <w:rFonts w:cs="Arial"/>
          <w:color w:val="000000"/>
        </w:rPr>
      </w:pPr>
      <w:r w:rsidRPr="00460E93">
        <w:rPr>
          <w:rFonts w:cs="Arial"/>
          <w:b/>
          <w:bCs/>
          <w:color w:val="000000"/>
        </w:rPr>
        <w:t>TCAV</w:t>
      </w:r>
      <w:r w:rsidRPr="00460E93">
        <w:rPr>
          <w:rFonts w:cs="Arial"/>
          <w:color w:val="000000"/>
        </w:rPr>
        <w:t xml:space="preserve"> - Testing with Concept Activation Vectors: An interpretability method that measures how sensitive a neural network's predictions are to human-interpretable concepts by learning directions in activation space.</w:t>
      </w:r>
    </w:p>
    <w:p w14:paraId="475ADD4E" w14:textId="77777777" w:rsidR="00460E93" w:rsidRPr="00460E93" w:rsidRDefault="00460E93" w:rsidP="00460E93">
      <w:pPr>
        <w:pStyle w:val="NoSpacing"/>
        <w:spacing w:line="360" w:lineRule="auto"/>
        <w:rPr>
          <w:rFonts w:cs="Arial"/>
          <w:color w:val="000000"/>
        </w:rPr>
      </w:pPr>
      <w:r w:rsidRPr="00460E93">
        <w:rPr>
          <w:rFonts w:cs="Arial"/>
          <w:b/>
          <w:bCs/>
          <w:color w:val="000000"/>
        </w:rPr>
        <w:t>Top-k Accuracy</w:t>
      </w:r>
      <w:r w:rsidRPr="00460E93">
        <w:rPr>
          <w:rFonts w:cs="Arial"/>
          <w:color w:val="000000"/>
        </w:rPr>
        <w:t xml:space="preserve"> - Evaluation metric measuring whether the correct answer appears among the top k predictions (e.g., </w:t>
      </w:r>
      <w:proofErr w:type="gramStart"/>
      <w:r w:rsidRPr="00460E93">
        <w:rPr>
          <w:rFonts w:cs="Arial"/>
          <w:color w:val="000000"/>
        </w:rPr>
        <w:t>Top-3</w:t>
      </w:r>
      <w:proofErr w:type="gramEnd"/>
      <w:r w:rsidRPr="00460E93">
        <w:rPr>
          <w:rFonts w:cs="Arial"/>
          <w:color w:val="000000"/>
        </w:rPr>
        <w:t xml:space="preserve"> accuracy = percentage of times the correct move ranks in the top 3 predictions).</w:t>
      </w:r>
    </w:p>
    <w:p w14:paraId="03E8D80D" w14:textId="77777777" w:rsidR="00460E93" w:rsidRPr="00460E93" w:rsidRDefault="00460E93" w:rsidP="00460E93">
      <w:pPr>
        <w:pStyle w:val="NoSpacing"/>
        <w:spacing w:line="360" w:lineRule="auto"/>
        <w:rPr>
          <w:rFonts w:cs="Arial"/>
          <w:color w:val="000000"/>
        </w:rPr>
      </w:pPr>
      <w:r w:rsidRPr="00460E93">
        <w:rPr>
          <w:rFonts w:cs="Arial"/>
          <w:b/>
          <w:bCs/>
          <w:color w:val="000000"/>
        </w:rPr>
        <w:t>UCI</w:t>
      </w:r>
      <w:r w:rsidRPr="00460E93">
        <w:rPr>
          <w:rFonts w:cs="Arial"/>
          <w:color w:val="000000"/>
        </w:rPr>
        <w:t xml:space="preserve"> - Universal Chess Interface: A protocol that allows chess engines to communicate with graphical user interfaces, defining standard commands for position setup and move calculation.</w:t>
      </w:r>
    </w:p>
    <w:p w14:paraId="16B50E9E" w14:textId="77777777" w:rsidR="00460E93" w:rsidRPr="00460E93" w:rsidRDefault="00460E93" w:rsidP="00460E93">
      <w:pPr>
        <w:pStyle w:val="NoSpacing"/>
        <w:spacing w:line="360" w:lineRule="auto"/>
        <w:rPr>
          <w:rFonts w:cs="Arial"/>
          <w:color w:val="000000"/>
        </w:rPr>
      </w:pPr>
      <w:r w:rsidRPr="00460E93">
        <w:rPr>
          <w:rFonts w:cs="Arial"/>
          <w:b/>
          <w:bCs/>
          <w:color w:val="000000"/>
        </w:rPr>
        <w:t>Universal Policy Space</w:t>
      </w:r>
      <w:r w:rsidRPr="00460E93">
        <w:rPr>
          <w:rFonts w:cs="Arial"/>
          <w:color w:val="000000"/>
        </w:rPr>
        <w:t xml:space="preserve"> - A fixed action space containing all possible chess moves (4,352 total), enabling consistent model architecture across different positions while using legal move masking for position-specific constraints.</w:t>
      </w:r>
    </w:p>
    <w:p w14:paraId="3AFE7719" w14:textId="77777777" w:rsidR="00460E93" w:rsidRPr="00460E93" w:rsidRDefault="00460E93" w:rsidP="00460E93">
      <w:pPr>
        <w:pStyle w:val="NoSpacing"/>
        <w:spacing w:line="360" w:lineRule="auto"/>
        <w:rPr>
          <w:rFonts w:cs="Arial"/>
          <w:color w:val="000000"/>
        </w:rPr>
      </w:pPr>
      <w:r w:rsidRPr="00460E93">
        <w:rPr>
          <w:rFonts w:cs="Arial"/>
          <w:b/>
          <w:bCs/>
          <w:color w:val="000000"/>
        </w:rPr>
        <w:t>Value Network</w:t>
      </w:r>
      <w:r w:rsidRPr="00460E93">
        <w:rPr>
          <w:rFonts w:cs="Arial"/>
          <w:color w:val="000000"/>
        </w:rPr>
        <w:t xml:space="preserve"> - A neural network that outputs a single scalar representing the evaluation of a chess position, trained to predict the likelihood of winning from that position.</w:t>
      </w:r>
    </w:p>
    <w:p w14:paraId="75A385E4" w14:textId="18CD47C7" w:rsidR="002B0906" w:rsidRDefault="00460E93" w:rsidP="002B0906">
      <w:pPr>
        <w:pStyle w:val="NoSpacing"/>
        <w:spacing w:line="360" w:lineRule="auto"/>
        <w:rPr>
          <w:rFonts w:cs="Arial"/>
          <w:color w:val="000000"/>
        </w:rPr>
      </w:pPr>
      <w:r w:rsidRPr="00460E93">
        <w:rPr>
          <w:rFonts w:cs="Arial"/>
          <w:b/>
          <w:bCs/>
          <w:color w:val="000000"/>
        </w:rPr>
        <w:lastRenderedPageBreak/>
        <w:t>VGG</w:t>
      </w:r>
      <w:r w:rsidRPr="00460E93">
        <w:rPr>
          <w:rFonts w:cs="Arial"/>
          <w:color w:val="000000"/>
        </w:rPr>
        <w:t xml:space="preserve"> - Visual Geometry Group network: A CNN architecture characterized by sequential stacked convolutional layers with small 3×3 receptive fields and periodic max-pooling operations</w:t>
      </w:r>
    </w:p>
    <w:p w14:paraId="4A42421A" w14:textId="72A78838" w:rsidR="0025397D" w:rsidRPr="0025397D" w:rsidRDefault="0025397D" w:rsidP="0025397D">
      <w:pPr>
        <w:pStyle w:val="Heading1"/>
        <w:numPr>
          <w:ilvl w:val="0"/>
          <w:numId w:val="0"/>
        </w:numPr>
        <w:rPr>
          <w:rFonts w:cs="Arial"/>
        </w:rPr>
      </w:pPr>
      <w:bookmarkStart w:id="121" w:name="_Toc208141181"/>
      <w:r w:rsidRPr="008D3C9B">
        <w:rPr>
          <w:rFonts w:cs="Arial"/>
        </w:rPr>
        <w:lastRenderedPageBreak/>
        <w:t xml:space="preserve">APPENDIX </w:t>
      </w:r>
      <w:r>
        <w:rPr>
          <w:rFonts w:cs="Arial"/>
        </w:rPr>
        <w:t>C</w:t>
      </w:r>
      <w:bookmarkEnd w:id="121"/>
    </w:p>
    <w:p w14:paraId="6B0046CA" w14:textId="77777777" w:rsidR="002B0906" w:rsidRPr="002B0906" w:rsidRDefault="002B0906" w:rsidP="002B0906">
      <w:pPr>
        <w:pStyle w:val="NoSpacing"/>
        <w:spacing w:line="360" w:lineRule="auto"/>
        <w:rPr>
          <w:rFonts w:cs="Arial"/>
          <w:color w:val="000000"/>
        </w:rPr>
      </w:pPr>
      <w:r w:rsidRPr="002B0906">
        <w:rPr>
          <w:rFonts w:cs="Arial"/>
          <w:b/>
          <w:bCs/>
          <w:color w:val="000000"/>
        </w:rPr>
        <w:t>Large File Submission Contents</w:t>
      </w:r>
    </w:p>
    <w:p w14:paraId="04A8A26E" w14:textId="77777777" w:rsidR="002B0906" w:rsidRPr="002B0906" w:rsidRDefault="002B0906" w:rsidP="002B0906">
      <w:pPr>
        <w:pStyle w:val="NoSpacing"/>
        <w:spacing w:line="360" w:lineRule="auto"/>
        <w:rPr>
          <w:rFonts w:cs="Arial"/>
          <w:color w:val="000000"/>
        </w:rPr>
      </w:pPr>
      <w:r w:rsidRPr="002B0906">
        <w:rPr>
          <w:rFonts w:cs="Arial"/>
          <w:color w:val="000000"/>
        </w:rPr>
        <w:t xml:space="preserve">The technical artefact for this project consists of a comprehensive </w:t>
      </w:r>
      <w:proofErr w:type="spellStart"/>
      <w:r w:rsidRPr="002B0906">
        <w:rPr>
          <w:rFonts w:cs="Arial"/>
          <w:color w:val="000000"/>
        </w:rPr>
        <w:t>Jupyter</w:t>
      </w:r>
      <w:proofErr w:type="spellEnd"/>
      <w:r w:rsidRPr="002B0906">
        <w:rPr>
          <w:rFonts w:cs="Arial"/>
          <w:color w:val="000000"/>
        </w:rPr>
        <w:t xml:space="preserve"> notebook implementation available on Kaggle:</w:t>
      </w:r>
    </w:p>
    <w:p w14:paraId="546C10EE" w14:textId="77777777" w:rsidR="002B0906" w:rsidRPr="002B0906" w:rsidRDefault="002B0906" w:rsidP="002B0906">
      <w:pPr>
        <w:pStyle w:val="NoSpacing"/>
        <w:spacing w:line="360" w:lineRule="auto"/>
        <w:rPr>
          <w:rFonts w:cs="Arial"/>
          <w:color w:val="000000"/>
        </w:rPr>
      </w:pPr>
      <w:r w:rsidRPr="002B0906">
        <w:rPr>
          <w:rFonts w:cs="Arial"/>
          <w:b/>
          <w:bCs/>
          <w:color w:val="000000"/>
        </w:rPr>
        <w:t>Primary Artefact:</w:t>
      </w:r>
    </w:p>
    <w:p w14:paraId="50D2526D" w14:textId="77777777" w:rsidR="002B0906" w:rsidRPr="002B0906" w:rsidRDefault="002B0906" w:rsidP="002B0906">
      <w:pPr>
        <w:pStyle w:val="NoSpacing"/>
        <w:numPr>
          <w:ilvl w:val="0"/>
          <w:numId w:val="30"/>
        </w:numPr>
        <w:spacing w:line="360" w:lineRule="auto"/>
        <w:rPr>
          <w:rFonts w:cs="Arial"/>
          <w:color w:val="000000"/>
        </w:rPr>
      </w:pPr>
      <w:r w:rsidRPr="002B0906">
        <w:rPr>
          <w:rFonts w:cs="Arial"/>
          <w:color w:val="000000"/>
        </w:rPr>
        <w:t>Interpretable-and-Explainable-Chess-</w:t>
      </w:r>
      <w:proofErr w:type="spellStart"/>
      <w:r w:rsidRPr="002B0906">
        <w:rPr>
          <w:rFonts w:cs="Arial"/>
          <w:color w:val="000000"/>
        </w:rPr>
        <w:t>Engine.ipynb</w:t>
      </w:r>
      <w:proofErr w:type="spellEnd"/>
      <w:r w:rsidRPr="002B0906">
        <w:rPr>
          <w:rFonts w:cs="Arial"/>
          <w:color w:val="000000"/>
        </w:rPr>
        <w:t xml:space="preserve"> - Complete research implementation containing data preprocessing, model training, evaluation, and interpretability analysis</w:t>
      </w:r>
    </w:p>
    <w:p w14:paraId="2FB102E1" w14:textId="77777777" w:rsidR="002B0906" w:rsidRPr="002B0906" w:rsidRDefault="002B0906" w:rsidP="002B0906">
      <w:pPr>
        <w:pStyle w:val="NoSpacing"/>
        <w:spacing w:line="360" w:lineRule="auto"/>
        <w:rPr>
          <w:rFonts w:cs="Arial"/>
          <w:color w:val="000000"/>
        </w:rPr>
      </w:pPr>
      <w:r w:rsidRPr="002B0906">
        <w:rPr>
          <w:rFonts w:cs="Arial"/>
          <w:b/>
          <w:bCs/>
          <w:color w:val="000000"/>
        </w:rPr>
        <w:t>Artefact Description:</w:t>
      </w:r>
      <w:r w:rsidRPr="002B0906">
        <w:rPr>
          <w:rFonts w:cs="Arial"/>
          <w:color w:val="000000"/>
        </w:rPr>
        <w:t xml:space="preserve"> This Kaggle notebook provides a fully reproducible implementation of the interpretable chess system described in this dissertation. The notebook integrates:</w:t>
      </w:r>
    </w:p>
    <w:p w14:paraId="34C83F11" w14:textId="77777777" w:rsidR="002B0906" w:rsidRPr="002B0906" w:rsidRDefault="002B0906" w:rsidP="002B0906">
      <w:pPr>
        <w:pStyle w:val="NoSpacing"/>
        <w:numPr>
          <w:ilvl w:val="0"/>
          <w:numId w:val="31"/>
        </w:numPr>
        <w:spacing w:line="360" w:lineRule="auto"/>
        <w:rPr>
          <w:rFonts w:cs="Arial"/>
          <w:color w:val="000000"/>
        </w:rPr>
      </w:pPr>
      <w:r w:rsidRPr="002B0906">
        <w:rPr>
          <w:rFonts w:cs="Arial"/>
          <w:b/>
          <w:bCs/>
          <w:color w:val="000000"/>
        </w:rPr>
        <w:t>Data Pipeline:</w:t>
      </w:r>
      <w:r w:rsidRPr="002B0906">
        <w:rPr>
          <w:rFonts w:cs="Arial"/>
          <w:color w:val="000000"/>
        </w:rPr>
        <w:t xml:space="preserve"> Automated PGN processing and FEN extraction using python-chess library</w:t>
      </w:r>
    </w:p>
    <w:p w14:paraId="0128340A" w14:textId="77777777" w:rsidR="002B0906" w:rsidRPr="002B0906" w:rsidRDefault="002B0906" w:rsidP="002B0906">
      <w:pPr>
        <w:pStyle w:val="NoSpacing"/>
        <w:numPr>
          <w:ilvl w:val="0"/>
          <w:numId w:val="31"/>
        </w:numPr>
        <w:spacing w:line="360" w:lineRule="auto"/>
        <w:rPr>
          <w:rFonts w:cs="Arial"/>
          <w:color w:val="000000"/>
        </w:rPr>
      </w:pPr>
      <w:r w:rsidRPr="002B0906">
        <w:rPr>
          <w:rFonts w:cs="Arial"/>
          <w:b/>
          <w:bCs/>
          <w:color w:val="000000"/>
        </w:rPr>
        <w:t>Model Implementation:</w:t>
      </w:r>
      <w:r w:rsidRPr="002B0906">
        <w:rPr>
          <w:rFonts w:cs="Arial"/>
          <w:color w:val="000000"/>
        </w:rPr>
        <w:t xml:space="preserve"> CNN architectures (ResNet-50, DenseNet-121, VGG-16) adapted for chess with 12-plane and 19-plane encodings</w:t>
      </w:r>
    </w:p>
    <w:p w14:paraId="7E611455" w14:textId="77777777" w:rsidR="002B0906" w:rsidRPr="002B0906" w:rsidRDefault="002B0906" w:rsidP="002B0906">
      <w:pPr>
        <w:pStyle w:val="NoSpacing"/>
        <w:numPr>
          <w:ilvl w:val="0"/>
          <w:numId w:val="31"/>
        </w:numPr>
        <w:spacing w:line="360" w:lineRule="auto"/>
        <w:rPr>
          <w:rFonts w:cs="Arial"/>
          <w:color w:val="000000"/>
        </w:rPr>
      </w:pPr>
      <w:r w:rsidRPr="002B0906">
        <w:rPr>
          <w:rFonts w:cs="Arial"/>
          <w:b/>
          <w:bCs/>
          <w:color w:val="000000"/>
        </w:rPr>
        <w:t>Training Framework:</w:t>
      </w:r>
      <w:r w:rsidRPr="002B0906">
        <w:rPr>
          <w:rFonts w:cs="Arial"/>
          <w:color w:val="000000"/>
        </w:rPr>
        <w:t xml:space="preserve"> Supervised learning pipeline with legal move masking and universal policy space</w:t>
      </w:r>
    </w:p>
    <w:p w14:paraId="6D5603A1" w14:textId="77777777" w:rsidR="002B0906" w:rsidRPr="002B0906" w:rsidRDefault="002B0906" w:rsidP="002B0906">
      <w:pPr>
        <w:pStyle w:val="NoSpacing"/>
        <w:numPr>
          <w:ilvl w:val="0"/>
          <w:numId w:val="31"/>
        </w:numPr>
        <w:spacing w:line="360" w:lineRule="auto"/>
        <w:rPr>
          <w:rFonts w:cs="Arial"/>
          <w:color w:val="000000"/>
        </w:rPr>
      </w:pPr>
      <w:r w:rsidRPr="002B0906">
        <w:rPr>
          <w:rFonts w:cs="Arial"/>
          <w:b/>
          <w:bCs/>
          <w:color w:val="000000"/>
        </w:rPr>
        <w:t>Interpretability Analysis:</w:t>
      </w:r>
      <w:r w:rsidRPr="002B0906">
        <w:rPr>
          <w:rFonts w:cs="Arial"/>
          <w:color w:val="000000"/>
        </w:rPr>
        <w:t xml:space="preserve"> SHAP feature attribution, TCAV concept validation, and gradient-based saliency mapping</w:t>
      </w:r>
    </w:p>
    <w:p w14:paraId="17D61B85" w14:textId="77777777" w:rsidR="002B0906" w:rsidRPr="002B0906" w:rsidRDefault="002B0906" w:rsidP="002B0906">
      <w:pPr>
        <w:pStyle w:val="NoSpacing"/>
        <w:numPr>
          <w:ilvl w:val="0"/>
          <w:numId w:val="31"/>
        </w:numPr>
        <w:spacing w:line="360" w:lineRule="auto"/>
        <w:rPr>
          <w:rFonts w:cs="Arial"/>
          <w:color w:val="000000"/>
        </w:rPr>
      </w:pPr>
      <w:r w:rsidRPr="002B0906">
        <w:rPr>
          <w:rFonts w:cs="Arial"/>
          <w:b/>
          <w:bCs/>
          <w:color w:val="000000"/>
        </w:rPr>
        <w:t>Evaluation Metrics:</w:t>
      </w:r>
      <w:r w:rsidRPr="002B0906">
        <w:rPr>
          <w:rFonts w:cs="Arial"/>
          <w:color w:val="000000"/>
        </w:rPr>
        <w:t xml:space="preserve"> Top-k accuracy, architectural comparison, and cross-method interpretability validation</w:t>
      </w:r>
    </w:p>
    <w:p w14:paraId="0BEA83AD" w14:textId="77777777" w:rsidR="002B0906" w:rsidRPr="002B0906" w:rsidRDefault="002B0906" w:rsidP="002B0906">
      <w:pPr>
        <w:pStyle w:val="NoSpacing"/>
        <w:spacing w:line="360" w:lineRule="auto"/>
        <w:rPr>
          <w:rFonts w:cs="Arial"/>
          <w:color w:val="000000"/>
        </w:rPr>
      </w:pPr>
      <w:r w:rsidRPr="002B0906">
        <w:rPr>
          <w:rFonts w:cs="Arial"/>
          <w:b/>
          <w:bCs/>
          <w:color w:val="000000"/>
        </w:rPr>
        <w:t>Technical Requirements:</w:t>
      </w:r>
    </w:p>
    <w:p w14:paraId="3ECA4CD4" w14:textId="77777777" w:rsidR="002B0906" w:rsidRPr="002B0906" w:rsidRDefault="002B0906" w:rsidP="002B0906">
      <w:pPr>
        <w:pStyle w:val="NoSpacing"/>
        <w:numPr>
          <w:ilvl w:val="0"/>
          <w:numId w:val="32"/>
        </w:numPr>
        <w:spacing w:line="360" w:lineRule="auto"/>
        <w:rPr>
          <w:rFonts w:cs="Arial"/>
          <w:color w:val="000000"/>
        </w:rPr>
      </w:pPr>
      <w:r w:rsidRPr="002B0906">
        <w:rPr>
          <w:rFonts w:cs="Arial"/>
          <w:b/>
          <w:bCs/>
          <w:color w:val="000000"/>
        </w:rPr>
        <w:t>Platform:</w:t>
      </w:r>
      <w:r w:rsidRPr="002B0906">
        <w:rPr>
          <w:rFonts w:cs="Arial"/>
          <w:color w:val="000000"/>
        </w:rPr>
        <w:t xml:space="preserve"> Kaggle Notebooks</w:t>
      </w:r>
    </w:p>
    <w:p w14:paraId="71F237B4" w14:textId="77777777" w:rsidR="002B0906" w:rsidRPr="002B0906" w:rsidRDefault="002B0906" w:rsidP="002B0906">
      <w:pPr>
        <w:pStyle w:val="NoSpacing"/>
        <w:numPr>
          <w:ilvl w:val="0"/>
          <w:numId w:val="32"/>
        </w:numPr>
        <w:spacing w:line="360" w:lineRule="auto"/>
        <w:rPr>
          <w:rFonts w:cs="Arial"/>
          <w:color w:val="000000"/>
        </w:rPr>
      </w:pPr>
      <w:r w:rsidRPr="002B0906">
        <w:rPr>
          <w:rFonts w:cs="Arial"/>
          <w:b/>
          <w:bCs/>
          <w:color w:val="000000"/>
        </w:rPr>
        <w:t>Required GPU:</w:t>
      </w:r>
      <w:r w:rsidRPr="002B0906">
        <w:rPr>
          <w:rFonts w:cs="Arial"/>
          <w:color w:val="000000"/>
        </w:rPr>
        <w:t xml:space="preserve"> Tesla T4 (recommended) - </w:t>
      </w:r>
      <w:r w:rsidRPr="002B0906">
        <w:rPr>
          <w:rFonts w:cs="Arial"/>
          <w:b/>
          <w:bCs/>
          <w:color w:val="000000"/>
        </w:rPr>
        <w:t>DO NOT use higher-tier GPUs as they may cause compatibility issues</w:t>
      </w:r>
    </w:p>
    <w:p w14:paraId="744FFAA9" w14:textId="77777777" w:rsidR="002B0906" w:rsidRPr="002B0906" w:rsidRDefault="002B0906" w:rsidP="002B0906">
      <w:pPr>
        <w:pStyle w:val="NoSpacing"/>
        <w:numPr>
          <w:ilvl w:val="0"/>
          <w:numId w:val="32"/>
        </w:numPr>
        <w:spacing w:line="360" w:lineRule="auto"/>
        <w:rPr>
          <w:rFonts w:cs="Arial"/>
          <w:color w:val="000000"/>
        </w:rPr>
      </w:pPr>
      <w:r w:rsidRPr="002B0906">
        <w:rPr>
          <w:rFonts w:cs="Arial"/>
          <w:b/>
          <w:bCs/>
          <w:color w:val="000000"/>
        </w:rPr>
        <w:t>Runtime:</w:t>
      </w:r>
      <w:r w:rsidRPr="002B0906">
        <w:rPr>
          <w:rFonts w:cs="Arial"/>
          <w:color w:val="000000"/>
        </w:rPr>
        <w:t xml:space="preserve"> GPU-enabled environment</w:t>
      </w:r>
    </w:p>
    <w:p w14:paraId="3B50126A" w14:textId="77777777" w:rsidR="002B0906" w:rsidRPr="002B0906" w:rsidRDefault="002B0906" w:rsidP="002B0906">
      <w:pPr>
        <w:pStyle w:val="NoSpacing"/>
        <w:numPr>
          <w:ilvl w:val="0"/>
          <w:numId w:val="32"/>
        </w:numPr>
        <w:spacing w:line="360" w:lineRule="auto"/>
        <w:rPr>
          <w:rFonts w:cs="Arial"/>
          <w:color w:val="000000"/>
        </w:rPr>
      </w:pPr>
      <w:r w:rsidRPr="002B0906">
        <w:rPr>
          <w:rFonts w:cs="Arial"/>
          <w:b/>
          <w:bCs/>
          <w:color w:val="000000"/>
        </w:rPr>
        <w:t>Dependencies:</w:t>
      </w:r>
      <w:r w:rsidRPr="002B0906">
        <w:rPr>
          <w:rFonts w:cs="Arial"/>
          <w:color w:val="000000"/>
        </w:rPr>
        <w:t xml:space="preserve"> All required libraries are installed within the notebook using pip/</w:t>
      </w:r>
      <w:proofErr w:type="spellStart"/>
      <w:r w:rsidRPr="002B0906">
        <w:rPr>
          <w:rFonts w:cs="Arial"/>
          <w:color w:val="000000"/>
        </w:rPr>
        <w:t>conda</w:t>
      </w:r>
      <w:proofErr w:type="spellEnd"/>
      <w:r w:rsidRPr="002B0906">
        <w:rPr>
          <w:rFonts w:cs="Arial"/>
          <w:color w:val="000000"/>
        </w:rPr>
        <w:t xml:space="preserve"> commands</w:t>
      </w:r>
    </w:p>
    <w:p w14:paraId="09DF5171" w14:textId="77777777" w:rsidR="002B0906" w:rsidRPr="002B0906" w:rsidRDefault="002B0906" w:rsidP="002B0906">
      <w:pPr>
        <w:pStyle w:val="NoSpacing"/>
        <w:spacing w:line="360" w:lineRule="auto"/>
        <w:rPr>
          <w:rFonts w:cs="Arial"/>
          <w:color w:val="000000"/>
        </w:rPr>
      </w:pPr>
      <w:r w:rsidRPr="002B0906">
        <w:rPr>
          <w:rFonts w:cs="Arial"/>
          <w:b/>
          <w:bCs/>
          <w:color w:val="000000"/>
        </w:rPr>
        <w:t>Usage Instructions:</w:t>
      </w:r>
    </w:p>
    <w:p w14:paraId="574402DD" w14:textId="77777777" w:rsidR="002B0906" w:rsidRPr="002B0906" w:rsidRDefault="002B0906" w:rsidP="002B0906">
      <w:pPr>
        <w:pStyle w:val="NoSpacing"/>
        <w:numPr>
          <w:ilvl w:val="0"/>
          <w:numId w:val="33"/>
        </w:numPr>
        <w:spacing w:line="360" w:lineRule="auto"/>
        <w:rPr>
          <w:rFonts w:cs="Arial"/>
          <w:color w:val="000000"/>
        </w:rPr>
      </w:pPr>
      <w:r w:rsidRPr="002B0906">
        <w:rPr>
          <w:rFonts w:cs="Arial"/>
          <w:color w:val="000000"/>
        </w:rPr>
        <w:t>Open the public Kaggle notebook link (to be provided upon publication)</w:t>
      </w:r>
    </w:p>
    <w:p w14:paraId="672EB592" w14:textId="66EBB12F" w:rsidR="002B0906" w:rsidRPr="002B0906" w:rsidRDefault="002B0906" w:rsidP="002B0906">
      <w:pPr>
        <w:pStyle w:val="NoSpacing"/>
        <w:numPr>
          <w:ilvl w:val="0"/>
          <w:numId w:val="33"/>
        </w:numPr>
        <w:spacing w:line="360" w:lineRule="auto"/>
        <w:rPr>
          <w:rFonts w:cs="Arial"/>
          <w:color w:val="000000"/>
        </w:rPr>
      </w:pPr>
      <w:r w:rsidRPr="002B0906">
        <w:rPr>
          <w:rFonts w:cs="Arial"/>
          <w:color w:val="000000"/>
        </w:rPr>
        <w:t>Ensure GPU acceleration is enabled with T4 selection</w:t>
      </w:r>
      <w:r>
        <w:rPr>
          <w:rFonts w:cs="Arial"/>
          <w:color w:val="000000"/>
        </w:rPr>
        <w:t>, by checking Settings and clicking Accelerator</w:t>
      </w:r>
    </w:p>
    <w:p w14:paraId="05F8815A" w14:textId="4911BC79" w:rsidR="002B0906" w:rsidRPr="002B0906" w:rsidRDefault="002B0906" w:rsidP="002B0906">
      <w:pPr>
        <w:pStyle w:val="NoSpacing"/>
        <w:numPr>
          <w:ilvl w:val="0"/>
          <w:numId w:val="33"/>
        </w:numPr>
        <w:spacing w:line="360" w:lineRule="auto"/>
        <w:rPr>
          <w:rFonts w:cs="Arial"/>
          <w:color w:val="000000"/>
        </w:rPr>
      </w:pPr>
      <w:r w:rsidRPr="002B0906">
        <w:rPr>
          <w:rFonts w:cs="Arial"/>
          <w:color w:val="000000"/>
        </w:rPr>
        <w:t xml:space="preserve">Run all cells sequentially </w:t>
      </w:r>
      <w:r w:rsidR="0025397D">
        <w:rPr>
          <w:rFonts w:cs="Arial"/>
          <w:color w:val="000000"/>
        </w:rPr>
        <w:t xml:space="preserve">or click Run all </w:t>
      </w:r>
      <w:r w:rsidRPr="002B0906">
        <w:rPr>
          <w:rFonts w:cs="Arial"/>
          <w:color w:val="000000"/>
        </w:rPr>
        <w:t>- total runtime approximately 2-3 hours</w:t>
      </w:r>
    </w:p>
    <w:p w14:paraId="29870EF9" w14:textId="77777777" w:rsidR="002B0906" w:rsidRPr="002B0906" w:rsidRDefault="002B0906" w:rsidP="002B0906">
      <w:pPr>
        <w:pStyle w:val="NoSpacing"/>
        <w:numPr>
          <w:ilvl w:val="0"/>
          <w:numId w:val="33"/>
        </w:numPr>
        <w:spacing w:line="360" w:lineRule="auto"/>
        <w:rPr>
          <w:rFonts w:cs="Arial"/>
          <w:color w:val="000000"/>
        </w:rPr>
      </w:pPr>
      <w:r w:rsidRPr="002B0906">
        <w:rPr>
          <w:rFonts w:cs="Arial"/>
          <w:color w:val="000000"/>
        </w:rPr>
        <w:t xml:space="preserve">Results and visualizations will be generated </w:t>
      </w:r>
      <w:proofErr w:type="spellStart"/>
      <w:r w:rsidRPr="002B0906">
        <w:rPr>
          <w:rFonts w:cs="Arial"/>
          <w:color w:val="000000"/>
        </w:rPr>
        <w:t>inline</w:t>
      </w:r>
      <w:proofErr w:type="spellEnd"/>
      <w:r w:rsidRPr="002B0906">
        <w:rPr>
          <w:rFonts w:cs="Arial"/>
          <w:color w:val="000000"/>
        </w:rPr>
        <w:t xml:space="preserve"> with the analysis</w:t>
      </w:r>
    </w:p>
    <w:p w14:paraId="3D561F8E" w14:textId="77777777" w:rsidR="002B0906" w:rsidRPr="002B0906" w:rsidRDefault="002B0906" w:rsidP="002B0906">
      <w:pPr>
        <w:pStyle w:val="NoSpacing"/>
        <w:spacing w:line="360" w:lineRule="auto"/>
        <w:rPr>
          <w:rFonts w:cs="Arial"/>
          <w:color w:val="000000"/>
        </w:rPr>
      </w:pPr>
      <w:r w:rsidRPr="002B0906">
        <w:rPr>
          <w:rFonts w:cs="Arial"/>
          <w:b/>
          <w:bCs/>
          <w:color w:val="000000"/>
        </w:rPr>
        <w:t>Note:</w:t>
      </w:r>
      <w:r w:rsidRPr="002B0906">
        <w:rPr>
          <w:rFonts w:cs="Arial"/>
          <w:color w:val="000000"/>
        </w:rPr>
        <w:t xml:space="preserve"> The notebook is designed for educational and research purposes, demonstrating practical implementation of interpretable AI techniques in chess domains. All experimental results reported in this dissertation are fully reproducible using this artefact.</w:t>
      </w:r>
    </w:p>
    <w:p w14:paraId="2C054DCC" w14:textId="77777777" w:rsidR="002B0906" w:rsidRPr="002B0906" w:rsidRDefault="002B0906" w:rsidP="002B0906">
      <w:pPr>
        <w:pStyle w:val="NoSpacing"/>
        <w:spacing w:line="360" w:lineRule="auto"/>
        <w:rPr>
          <w:rFonts w:cs="Arial"/>
          <w:color w:val="000000"/>
        </w:rPr>
      </w:pPr>
      <w:r w:rsidRPr="002B0906">
        <w:rPr>
          <w:rFonts w:cs="Arial"/>
          <w:b/>
          <w:bCs/>
          <w:color w:val="000000"/>
        </w:rPr>
        <w:t>Accessibility:</w:t>
      </w:r>
      <w:r w:rsidRPr="002B0906">
        <w:rPr>
          <w:rFonts w:cs="Arial"/>
          <w:color w:val="000000"/>
        </w:rPr>
        <w:t xml:space="preserve"> The notebook will be made publicly available upon dissertation submission to enable verification and extension of results by the research community.</w:t>
      </w:r>
    </w:p>
    <w:p w14:paraId="71596082" w14:textId="06F1645A" w:rsidR="00AF0982" w:rsidRPr="002B0906" w:rsidRDefault="008C27A6" w:rsidP="002B0906">
      <w:pPr>
        <w:pStyle w:val="NoSpacing"/>
        <w:spacing w:line="360" w:lineRule="auto"/>
        <w:rPr>
          <w:rFonts w:cs="Arial"/>
          <w:color w:val="000000"/>
        </w:rPr>
      </w:pPr>
      <w:r w:rsidRPr="002B0906">
        <w:rPr>
          <w:rFonts w:cs="Arial"/>
          <w:color w:val="000000"/>
        </w:rPr>
        <w:t>.</w:t>
      </w:r>
    </w:p>
    <w:bookmarkEnd w:id="0"/>
    <w:p w14:paraId="6BC6F5C1" w14:textId="77777777" w:rsidR="008F37DE" w:rsidRDefault="008F37DE" w:rsidP="00E36736">
      <w:pPr>
        <w:pStyle w:val="NoSpacing"/>
        <w:spacing w:line="360" w:lineRule="auto"/>
        <w:ind w:left="720"/>
        <w:rPr>
          <w:rFonts w:cs="Arial"/>
          <w:color w:val="000000"/>
        </w:rPr>
      </w:pPr>
    </w:p>
    <w:p w14:paraId="0C38A467" w14:textId="67425DE3" w:rsidR="0025397D" w:rsidRDefault="0025397D" w:rsidP="0025397D">
      <w:pPr>
        <w:pStyle w:val="Heading1"/>
        <w:numPr>
          <w:ilvl w:val="0"/>
          <w:numId w:val="0"/>
        </w:numPr>
        <w:rPr>
          <w:rFonts w:cs="Arial"/>
        </w:rPr>
      </w:pPr>
      <w:bookmarkStart w:id="122" w:name="_Toc208141182"/>
      <w:r w:rsidRPr="008D3C9B">
        <w:rPr>
          <w:rFonts w:cs="Arial"/>
        </w:rPr>
        <w:lastRenderedPageBreak/>
        <w:t xml:space="preserve">APPENDIX </w:t>
      </w:r>
      <w:r>
        <w:rPr>
          <w:rFonts w:cs="Arial"/>
        </w:rPr>
        <w:t>D</w:t>
      </w:r>
      <w:bookmarkEnd w:id="122"/>
    </w:p>
    <w:p w14:paraId="1A46BA11" w14:textId="519866B4" w:rsidR="00A605FE" w:rsidRPr="00A605FE" w:rsidRDefault="00A605FE" w:rsidP="00A605FE">
      <w:r>
        <w:t>Online Ethics Checklist</w:t>
      </w:r>
    </w:p>
    <w:p w14:paraId="0195A67D" w14:textId="6520ACED" w:rsidR="0025397D" w:rsidRPr="0025397D" w:rsidRDefault="0025397D" w:rsidP="0025397D">
      <w:r>
        <w:rPr>
          <w:noProof/>
        </w:rPr>
        <w:drawing>
          <wp:inline distT="0" distB="0" distL="0" distR="0" wp14:anchorId="3196DDAF" wp14:editId="394CA0D8">
            <wp:extent cx="6120130" cy="8663940"/>
            <wp:effectExtent l="0" t="0" r="0" b="3810"/>
            <wp:docPr id="1887805491" name="Picture 4" descr="A close-up of a questionna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05491" name="Picture 4" descr="A close-up of a questionnaire&#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6120130" cy="8663940"/>
                    </a:xfrm>
                    <a:prstGeom prst="rect">
                      <a:avLst/>
                    </a:prstGeom>
                  </pic:spPr>
                </pic:pic>
              </a:graphicData>
            </a:graphic>
          </wp:inline>
        </w:drawing>
      </w:r>
    </w:p>
    <w:p w14:paraId="67D3CA9B" w14:textId="77777777" w:rsidR="0025397D" w:rsidRDefault="0025397D" w:rsidP="0025397D"/>
    <w:p w14:paraId="6BF2C60F" w14:textId="092ADDF3" w:rsidR="0025397D" w:rsidRPr="0025397D" w:rsidRDefault="0025397D" w:rsidP="0025397D">
      <w:r>
        <w:rPr>
          <w:noProof/>
        </w:rPr>
        <w:drawing>
          <wp:inline distT="0" distB="0" distL="0" distR="0" wp14:anchorId="6127103D" wp14:editId="018DC98E">
            <wp:extent cx="6120130" cy="8663940"/>
            <wp:effectExtent l="0" t="0" r="0" b="3810"/>
            <wp:docPr id="150307748"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748" name="Picture 3" descr="A screenshot of a computer&#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6120130" cy="8663940"/>
                    </a:xfrm>
                    <a:prstGeom prst="rect">
                      <a:avLst/>
                    </a:prstGeom>
                  </pic:spPr>
                </pic:pic>
              </a:graphicData>
            </a:graphic>
          </wp:inline>
        </w:drawing>
      </w:r>
    </w:p>
    <w:p w14:paraId="5097A1CE" w14:textId="77777777" w:rsidR="008F37DE" w:rsidRPr="008D3C9B" w:rsidRDefault="008F37DE" w:rsidP="00E36736">
      <w:pPr>
        <w:pStyle w:val="NoSpacing"/>
        <w:spacing w:line="360" w:lineRule="auto"/>
        <w:ind w:left="720"/>
        <w:rPr>
          <w:rFonts w:cs="Arial"/>
          <w:color w:val="000000"/>
        </w:rPr>
      </w:pPr>
    </w:p>
    <w:sectPr w:rsidR="008F37DE" w:rsidRPr="008D3C9B" w:rsidSect="00A34AFB">
      <w:headerReference w:type="even" r:id="rId49"/>
      <w:headerReference w:type="default" r:id="rId50"/>
      <w:headerReference w:type="first" r:id="rId51"/>
      <w:footerReference w:type="first" r:id="rId52"/>
      <w:pgSz w:w="11906" w:h="16838" w:code="9"/>
      <w:pgMar w:top="1135" w:right="1134" w:bottom="1135" w:left="1134"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71645B" w14:textId="77777777" w:rsidR="00BB48E9" w:rsidRDefault="00BB48E9">
      <w:r>
        <w:separator/>
      </w:r>
    </w:p>
  </w:endnote>
  <w:endnote w:type="continuationSeparator" w:id="0">
    <w:p w14:paraId="7FDA8DA4" w14:textId="77777777" w:rsidR="00BB48E9" w:rsidRDefault="00BB48E9">
      <w:r>
        <w:continuationSeparator/>
      </w:r>
    </w:p>
  </w:endnote>
  <w:endnote w:type="continuationNotice" w:id="1">
    <w:p w14:paraId="7A1B9492" w14:textId="77777777" w:rsidR="00BB48E9" w:rsidRDefault="00BB48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9B09C3" w14:textId="77777777" w:rsidR="008B4127" w:rsidRDefault="008B4127" w:rsidP="001D0DCD">
    <w:pPr>
      <w:pStyle w:val="NoSpacing"/>
      <w:jc w:val="center"/>
    </w:pPr>
  </w:p>
  <w:p w14:paraId="08D25CC7" w14:textId="77777777" w:rsidR="008B4127" w:rsidRPr="001D0DCD" w:rsidRDefault="008B4127" w:rsidP="001D0DCD">
    <w:pPr>
      <w:pStyle w:val="NoSpacing"/>
      <w:jc w:val="center"/>
      <w:rPr>
        <w:sz w:val="18"/>
        <w:szCs w:val="18"/>
      </w:rPr>
    </w:pPr>
    <w:r w:rsidRPr="00A53775">
      <w:rPr>
        <w:sz w:val="18"/>
        <w:szCs w:val="18"/>
      </w:rPr>
      <w:t xml:space="preserve">Bournemouth University, </w:t>
    </w:r>
    <w:r>
      <w:rPr>
        <w:sz w:val="18"/>
        <w:szCs w:val="18"/>
      </w:rPr>
      <w:t xml:space="preserve">Department of </w:t>
    </w:r>
    <w:r w:rsidRPr="00A53775">
      <w:rPr>
        <w:sz w:val="18"/>
        <w:szCs w:val="18"/>
      </w:rPr>
      <w:t xml:space="preserve">Computing </w:t>
    </w:r>
    <w:r>
      <w:rPr>
        <w:sz w:val="18"/>
        <w:szCs w:val="18"/>
      </w:rPr>
      <w:t>and Informatics</w:t>
    </w:r>
    <w:r w:rsidRPr="00A53775">
      <w:rPr>
        <w:sz w:val="18"/>
        <w:szCs w:val="18"/>
      </w:rPr>
      <w:t>, Final Year Project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3CFB0F" w14:textId="77777777" w:rsidR="008B4127" w:rsidRDefault="008B4127" w:rsidP="001D0DCD">
    <w:pPr>
      <w:pStyle w:val="NoSpacing"/>
      <w:jc w:val="center"/>
    </w:pPr>
  </w:p>
  <w:p w14:paraId="54CE1AD8" w14:textId="23B44313" w:rsidR="008B4127" w:rsidRPr="00A53775" w:rsidRDefault="008B4127" w:rsidP="00A53775">
    <w:pPr>
      <w:pStyle w:val="NoSpacing"/>
      <w:jc w:val="center"/>
      <w:rPr>
        <w:sz w:val="18"/>
        <w:szCs w:val="18"/>
      </w:rPr>
    </w:pPr>
    <w:r w:rsidRPr="00A53775">
      <w:rPr>
        <w:sz w:val="18"/>
        <w:szCs w:val="18"/>
      </w:rPr>
      <w:t xml:space="preserve">Bournemouth University, </w:t>
    </w:r>
    <w:r>
      <w:rPr>
        <w:sz w:val="18"/>
        <w:szCs w:val="18"/>
      </w:rPr>
      <w:t>Department of Computing and Informatics</w:t>
    </w:r>
    <w:r w:rsidRPr="00A53775">
      <w:rPr>
        <w:sz w:val="18"/>
        <w:szCs w:val="18"/>
      </w:rPr>
      <w:t xml:space="preserve">, </w:t>
    </w:r>
    <w:r w:rsidR="001A0BB3">
      <w:rPr>
        <w:sz w:val="18"/>
        <w:szCs w:val="18"/>
      </w:rPr>
      <w:t>Individual Masters</w:t>
    </w:r>
    <w:r w:rsidRPr="00A53775">
      <w:rPr>
        <w:sz w:val="18"/>
        <w:szCs w:val="18"/>
      </w:rPr>
      <w:t xml:space="preserve"> Project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2579AD" w14:textId="0A6B49DD" w:rsidR="002F45B5" w:rsidRPr="002F45B5" w:rsidRDefault="002F45B5" w:rsidP="002F45B5">
    <w:pPr>
      <w:pStyle w:val="NoSpacing"/>
      <w:jc w:val="center"/>
      <w:rPr>
        <w:sz w:val="18"/>
        <w:szCs w:val="18"/>
      </w:rPr>
    </w:pPr>
    <w:r w:rsidRPr="00A53775">
      <w:rPr>
        <w:sz w:val="18"/>
        <w:szCs w:val="18"/>
      </w:rPr>
      <w:t xml:space="preserve">Bournemouth University, </w:t>
    </w:r>
    <w:r>
      <w:rPr>
        <w:sz w:val="18"/>
        <w:szCs w:val="18"/>
      </w:rPr>
      <w:t xml:space="preserve">Department of </w:t>
    </w:r>
    <w:r w:rsidRPr="00A53775">
      <w:rPr>
        <w:sz w:val="18"/>
        <w:szCs w:val="18"/>
      </w:rPr>
      <w:t xml:space="preserve">Computing </w:t>
    </w:r>
    <w:r>
      <w:rPr>
        <w:sz w:val="18"/>
        <w:szCs w:val="18"/>
      </w:rPr>
      <w:t>and Informatics</w:t>
    </w:r>
    <w:r w:rsidRPr="00A53775">
      <w:rPr>
        <w:sz w:val="18"/>
        <w:szCs w:val="18"/>
      </w:rPr>
      <w:t>, Final Year Project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A1185" w14:textId="73B99DEF" w:rsidR="008B4127" w:rsidRDefault="00C3799D" w:rsidP="004D60C5">
    <w:pPr>
      <w:pStyle w:val="NoSpacing"/>
      <w:jc w:val="center"/>
    </w:pPr>
    <w:r>
      <w:rPr>
        <w:noProof/>
      </w:rPr>
      <mc:AlternateContent>
        <mc:Choice Requires="wps">
          <w:drawing>
            <wp:anchor distT="4294967295" distB="4294967295" distL="114300" distR="114300" simplePos="0" relativeHeight="251658240" behindDoc="0" locked="0" layoutInCell="0" allowOverlap="1" wp14:anchorId="6D8DBAFC" wp14:editId="5F7B0E31">
              <wp:simplePos x="0" y="0"/>
              <wp:positionH relativeFrom="column">
                <wp:posOffset>-5715</wp:posOffset>
              </wp:positionH>
              <wp:positionV relativeFrom="paragraph">
                <wp:posOffset>-152401</wp:posOffset>
              </wp:positionV>
              <wp:extent cx="6105525" cy="0"/>
              <wp:effectExtent l="0" t="0" r="0" b="0"/>
              <wp:wrapTopAndBottom/>
              <wp:docPr id="6"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05525" cy="0"/>
                      </a:xfrm>
                      <a:prstGeom prst="line">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B87928A" id="Line 1" o:spid="_x0000_s1026" style="position:absolute;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45pt,-12pt" to="480.3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" o:allowincell="f" strokeweight="1.5pt">
              <w10:wrap type="topAndBottom"/>
            </v:line>
          </w:pict>
        </mc:Fallback>
      </mc:AlternateContent>
    </w:r>
    <w:r w:rsidR="008B4127" w:rsidRPr="00A53775">
      <w:rPr>
        <w:sz w:val="18"/>
        <w:szCs w:val="18"/>
      </w:rPr>
      <w:t>Bou</w:t>
    </w:r>
    <w:r w:rsidR="008B4127">
      <w:rPr>
        <w:sz w:val="18"/>
        <w:szCs w:val="18"/>
      </w:rPr>
      <w:t>rnemouth University, Computing Framework</w:t>
    </w:r>
    <w:r w:rsidR="008B4127" w:rsidRPr="00A53775">
      <w:rPr>
        <w:sz w:val="18"/>
        <w:szCs w:val="18"/>
      </w:rPr>
      <w:t>, Final Year Project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B0302C" w14:textId="77777777" w:rsidR="00BB48E9" w:rsidRDefault="00BB48E9">
      <w:r>
        <w:separator/>
      </w:r>
    </w:p>
  </w:footnote>
  <w:footnote w:type="continuationSeparator" w:id="0">
    <w:p w14:paraId="5E6BAEEE" w14:textId="77777777" w:rsidR="00BB48E9" w:rsidRDefault="00BB48E9">
      <w:r>
        <w:continuationSeparator/>
      </w:r>
    </w:p>
  </w:footnote>
  <w:footnote w:type="continuationNotice" w:id="1">
    <w:p w14:paraId="27991C60" w14:textId="77777777" w:rsidR="00BB48E9" w:rsidRDefault="00BB48E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54F8E" w14:textId="77777777" w:rsidR="008B4127" w:rsidRDefault="008B4127">
    <w:pPr>
      <w:pStyle w:val="Header"/>
    </w:pPr>
    <w:r>
      <w:fldChar w:fldCharType="begin"/>
    </w:r>
    <w:r>
      <w:instrText xml:space="preserve"> PAGE  \* roman  \* MERGEFORMAT </w:instrText>
    </w:r>
    <w:r>
      <w:fldChar w:fldCharType="separate"/>
    </w:r>
    <w:r w:rsidR="00C87CDA">
      <w:rPr>
        <w:noProof/>
      </w:rPr>
      <w:t>viii</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713A64" w14:textId="77777777" w:rsidR="003F3452" w:rsidRDefault="003F3452">
    <w:pPr>
      <w:pStyle w:val="Header"/>
      <w:jc w:val="right"/>
    </w:pPr>
    <w:r>
      <w:fldChar w:fldCharType="begin"/>
    </w:r>
    <w:r>
      <w:instrText xml:space="preserve"> PAGE   \* MERGEFORMAT </w:instrText>
    </w:r>
    <w:r>
      <w:fldChar w:fldCharType="separate"/>
    </w:r>
    <w:r>
      <w:rPr>
        <w:noProof/>
      </w:rPr>
      <w:t>2</w:t>
    </w:r>
    <w:r>
      <w:rPr>
        <w:noProof/>
      </w:rPr>
      <w:fldChar w:fldCharType="end"/>
    </w:r>
  </w:p>
  <w:p w14:paraId="1FB8854A" w14:textId="77777777" w:rsidR="008B4127" w:rsidRDefault="008B4127" w:rsidP="004D60C5">
    <w:pPr>
      <w:pStyle w:val="NoSpaci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8402BD" w14:textId="77777777" w:rsidR="008B4127" w:rsidRDefault="008B4127">
    <w:pPr>
      <w:pStyle w:val="Header"/>
    </w:pPr>
    <w:r>
      <w:fldChar w:fldCharType="begin"/>
    </w:r>
    <w:r>
      <w:instrText xml:space="preserve"> PAGE   \* MERGEFORMAT </w:instrText>
    </w:r>
    <w:r>
      <w:fldChar w:fldCharType="separate"/>
    </w:r>
    <w:r w:rsidR="00C87CDA">
      <w:rPr>
        <w:noProof/>
      </w:rPr>
      <w:t>10</w:t>
    </w:r>
    <w:r>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9DA1B" w14:textId="77777777" w:rsidR="008B4127" w:rsidRDefault="008B4127" w:rsidP="0048563D">
    <w:pPr>
      <w:pStyle w:val="Header"/>
      <w:jc w:val="right"/>
    </w:pPr>
    <w:r>
      <w:fldChar w:fldCharType="begin"/>
    </w:r>
    <w:r>
      <w:instrText xml:space="preserve"> PAGE   \* MERGEFORMAT </w:instrText>
    </w:r>
    <w:r>
      <w:fldChar w:fldCharType="separate"/>
    </w:r>
    <w:r w:rsidR="00C87CDA">
      <w:rPr>
        <w:noProof/>
      </w:rPr>
      <w:t>11</w:t>
    </w:r>
    <w:r>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880C21" w14:textId="77777777" w:rsidR="008B4127" w:rsidRDefault="008B4127" w:rsidP="001D0DCD">
    <w:pPr>
      <w:pStyle w:val="NoSpacing"/>
      <w:jc w:val="right"/>
    </w:pPr>
    <w:r>
      <w:fldChar w:fldCharType="begin"/>
    </w:r>
    <w:r>
      <w:instrText xml:space="preserve"> PAGE   \* MERGEFORMAT </w:instrText>
    </w:r>
    <w:r>
      <w:fldChar w:fldCharType="separate"/>
    </w:r>
    <w:r>
      <w:rPr>
        <w:noProof/>
      </w:rPr>
      <w:t>8</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5F98"/>
    <w:multiLevelType w:val="multilevel"/>
    <w:tmpl w:val="294A7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448322B"/>
    <w:multiLevelType w:val="multilevel"/>
    <w:tmpl w:val="2D7688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86472F0"/>
    <w:multiLevelType w:val="multilevel"/>
    <w:tmpl w:val="6178C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3778B3"/>
    <w:multiLevelType w:val="multilevel"/>
    <w:tmpl w:val="72E41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C977EF"/>
    <w:multiLevelType w:val="multilevel"/>
    <w:tmpl w:val="C2B2CCF4"/>
    <w:lvl w:ilvl="0">
      <w:start w:val="1"/>
      <w:numFmt w:val="decimal"/>
      <w:lvlText w:val="%1."/>
      <w:lvlJc w:val="left"/>
      <w:pPr>
        <w:ind w:left="1440" w:hanging="360"/>
      </w:pPr>
    </w:lvl>
    <w:lvl w:ilvl="1">
      <w:start w:val="2"/>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5" w15:restartNumberingAfterBreak="0">
    <w:nsid w:val="1D032C54"/>
    <w:multiLevelType w:val="hybridMultilevel"/>
    <w:tmpl w:val="B14884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D2955B6"/>
    <w:multiLevelType w:val="multilevel"/>
    <w:tmpl w:val="F09C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056F60"/>
    <w:multiLevelType w:val="hybridMultilevel"/>
    <w:tmpl w:val="29064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6526144"/>
    <w:multiLevelType w:val="hybridMultilevel"/>
    <w:tmpl w:val="6EEA67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C1973DD"/>
    <w:multiLevelType w:val="multilevel"/>
    <w:tmpl w:val="546A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E910F8"/>
    <w:multiLevelType w:val="hybridMultilevel"/>
    <w:tmpl w:val="34F4F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061DCB"/>
    <w:multiLevelType w:val="multilevel"/>
    <w:tmpl w:val="EA38FC02"/>
    <w:lvl w:ilvl="0">
      <w:start w:val="1"/>
      <w:numFmt w:val="decimal"/>
      <w:pStyle w:val="Heading1"/>
      <w:lvlText w:val="%1"/>
      <w:lvlJc w:val="left"/>
      <w:pPr>
        <w:tabs>
          <w:tab w:val="num" w:pos="6390"/>
        </w:tabs>
        <w:ind w:left="6390" w:hanging="720"/>
      </w:pPr>
    </w:lvl>
    <w:lvl w:ilvl="1">
      <w:start w:val="1"/>
      <w:numFmt w:val="decimal"/>
      <w:pStyle w:val="Heading2"/>
      <w:lvlText w:val="%1.%2"/>
      <w:lvlJc w:val="left"/>
      <w:pPr>
        <w:tabs>
          <w:tab w:val="num" w:pos="1145"/>
        </w:tabs>
        <w:ind w:left="1145" w:hanging="720"/>
      </w:pPr>
    </w:lvl>
    <w:lvl w:ilvl="2">
      <w:start w:val="1"/>
      <w:numFmt w:val="decimal"/>
      <w:pStyle w:val="Heading3"/>
      <w:lvlText w:val="%1.%2.%3"/>
      <w:lvlJc w:val="left"/>
      <w:pPr>
        <w:tabs>
          <w:tab w:val="num" w:pos="720"/>
        </w:tabs>
        <w:ind w:left="720" w:hanging="720"/>
      </w:pPr>
      <w:rPr>
        <w:b/>
        <w:bCs w:val="0"/>
      </w:rPr>
    </w:lvl>
    <w:lvl w:ilvl="3">
      <w:start w:val="1"/>
      <w:numFmt w:val="decimal"/>
      <w:pStyle w:val="Heading4"/>
      <w:lvlText w:val="%1.%2.%3.%4"/>
      <w:lvlJc w:val="left"/>
      <w:pPr>
        <w:tabs>
          <w:tab w:val="num" w:pos="864"/>
        </w:tabs>
        <w:ind w:left="864" w:hanging="864"/>
      </w:pPr>
      <w:rPr>
        <w:b/>
        <w:bCs/>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 w15:restartNumberingAfterBreak="0">
    <w:nsid w:val="3CB36F90"/>
    <w:multiLevelType w:val="multilevel"/>
    <w:tmpl w:val="8ABC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C4003D"/>
    <w:multiLevelType w:val="hybridMultilevel"/>
    <w:tmpl w:val="A998D5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660CC3"/>
    <w:multiLevelType w:val="multilevel"/>
    <w:tmpl w:val="88FA5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81004C"/>
    <w:multiLevelType w:val="multilevel"/>
    <w:tmpl w:val="4036A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BD1D3C"/>
    <w:multiLevelType w:val="multilevel"/>
    <w:tmpl w:val="653AC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717F37"/>
    <w:multiLevelType w:val="multilevel"/>
    <w:tmpl w:val="8FA4EF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E2C0805"/>
    <w:multiLevelType w:val="multilevel"/>
    <w:tmpl w:val="CFEAE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25645F"/>
    <w:multiLevelType w:val="multilevel"/>
    <w:tmpl w:val="BA7A8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580139"/>
    <w:multiLevelType w:val="multilevel"/>
    <w:tmpl w:val="17CA2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6237A3"/>
    <w:multiLevelType w:val="multilevel"/>
    <w:tmpl w:val="2D7688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72811C04"/>
    <w:multiLevelType w:val="multilevel"/>
    <w:tmpl w:val="F36C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3C3BB3"/>
    <w:multiLevelType w:val="multilevel"/>
    <w:tmpl w:val="DDF6D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B780F24"/>
    <w:multiLevelType w:val="multilevel"/>
    <w:tmpl w:val="1E78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563595"/>
    <w:multiLevelType w:val="hybridMultilevel"/>
    <w:tmpl w:val="B18E3D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220021986">
    <w:abstractNumId w:val="7"/>
  </w:num>
  <w:num w:numId="2" w16cid:durableId="1328022216">
    <w:abstractNumId w:val="13"/>
  </w:num>
  <w:num w:numId="3" w16cid:durableId="1477339022">
    <w:abstractNumId w:val="11"/>
  </w:num>
  <w:num w:numId="4" w16cid:durableId="1657687888">
    <w:abstractNumId w:val="21"/>
  </w:num>
  <w:num w:numId="5" w16cid:durableId="1958641215">
    <w:abstractNumId w:val="4"/>
  </w:num>
  <w:num w:numId="6" w16cid:durableId="479003201">
    <w:abstractNumId w:val="5"/>
  </w:num>
  <w:num w:numId="7" w16cid:durableId="2004119509">
    <w:abstractNumId w:val="3"/>
  </w:num>
  <w:num w:numId="8" w16cid:durableId="1859269945">
    <w:abstractNumId w:val="1"/>
  </w:num>
  <w:num w:numId="9" w16cid:durableId="13115380">
    <w:abstractNumId w:val="25"/>
  </w:num>
  <w:num w:numId="10" w16cid:durableId="275799290">
    <w:abstractNumId w:val="8"/>
  </w:num>
  <w:num w:numId="11" w16cid:durableId="1973631297">
    <w:abstractNumId w:val="0"/>
  </w:num>
  <w:num w:numId="12" w16cid:durableId="1105729730">
    <w:abstractNumId w:val="12"/>
  </w:num>
  <w:num w:numId="13" w16cid:durableId="186261682">
    <w:abstractNumId w:val="15"/>
  </w:num>
  <w:num w:numId="14" w16cid:durableId="469714635">
    <w:abstractNumId w:val="9"/>
  </w:num>
  <w:num w:numId="15" w16cid:durableId="1561864709">
    <w:abstractNumId w:val="2"/>
  </w:num>
  <w:num w:numId="16" w16cid:durableId="2129624315">
    <w:abstractNumId w:val="14"/>
  </w:num>
  <w:num w:numId="17" w16cid:durableId="1376927496">
    <w:abstractNumId w:val="24"/>
  </w:num>
  <w:num w:numId="18" w16cid:durableId="2080471907">
    <w:abstractNumId w:val="19"/>
  </w:num>
  <w:num w:numId="19" w16cid:durableId="1143154012">
    <w:abstractNumId w:val="16"/>
  </w:num>
  <w:num w:numId="20" w16cid:durableId="1767380309">
    <w:abstractNumId w:val="11"/>
  </w:num>
  <w:num w:numId="21" w16cid:durableId="900989528">
    <w:abstractNumId w:val="11"/>
  </w:num>
  <w:num w:numId="22" w16cid:durableId="392705073">
    <w:abstractNumId w:val="18"/>
  </w:num>
  <w:num w:numId="23" w16cid:durableId="784352037">
    <w:abstractNumId w:val="10"/>
  </w:num>
  <w:num w:numId="24" w16cid:durableId="9643118">
    <w:abstractNumId w:val="11"/>
  </w:num>
  <w:num w:numId="25" w16cid:durableId="754548601">
    <w:abstractNumId w:val="11"/>
  </w:num>
  <w:num w:numId="26" w16cid:durableId="1108697512">
    <w:abstractNumId w:val="11"/>
  </w:num>
  <w:num w:numId="27" w16cid:durableId="1291743065">
    <w:abstractNumId w:val="11"/>
  </w:num>
  <w:num w:numId="28" w16cid:durableId="109204692">
    <w:abstractNumId w:val="11"/>
  </w:num>
  <w:num w:numId="29" w16cid:durableId="1509981007">
    <w:abstractNumId w:val="17"/>
  </w:num>
  <w:num w:numId="30" w16cid:durableId="1297567952">
    <w:abstractNumId w:val="23"/>
  </w:num>
  <w:num w:numId="31" w16cid:durableId="496193768">
    <w:abstractNumId w:val="22"/>
  </w:num>
  <w:num w:numId="32" w16cid:durableId="950749477">
    <w:abstractNumId w:val="6"/>
  </w:num>
  <w:num w:numId="33" w16cid:durableId="1923054967">
    <w:abstractNumId w:val="20"/>
  </w:num>
  <w:num w:numId="34" w16cid:durableId="2143619166">
    <w:abstractNumId w:val="11"/>
  </w:num>
  <w:numIdMacAtCleanup w:val="1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evin Ocansey (s5631590)">
    <w15:presenceInfo w15:providerId="AD" w15:userId="S::s5631590@bournemouth.ac.uk::a21945d9-2c02-4eb9-af37-16f63dbfad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NjE0NzWzNDY2tDQ1MbZU0lEKTi0uzszPAykwqgUAValu3ywAAAA="/>
    <w:docVar w:name="EN.InstantFormat" w:val="&lt;ENInstantFormat&gt;&lt;Enabled&gt;1&lt;/Enabled&gt;&lt;ScanUnformatted&gt;1&lt;/ScanUnformatted&gt;&lt;ScanChanges&gt;1&lt;/ScanChanges&gt;&lt;Suspended&gt;1&lt;/Suspended&gt;&lt;/ENInstantFormat&gt;"/>
    <w:docVar w:name="EN.Layout" w:val="&lt;ENLayout&gt;&lt;Style&gt;Harvard(BourneU)&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r2pxffryz2fzzewsayvrv9yvep2fe9ad0dx&quot;&gt;My EndNote Library&lt;record-ids&gt;&lt;item&gt;7&lt;/item&gt;&lt;item&gt;8&lt;/item&gt;&lt;/record-ids&gt;&lt;/item&gt;&lt;/Libraries&gt;"/>
  </w:docVars>
  <w:rsids>
    <w:rsidRoot w:val="00487D1A"/>
    <w:rsid w:val="000005AC"/>
    <w:rsid w:val="00000AD8"/>
    <w:rsid w:val="00003E4F"/>
    <w:rsid w:val="00005757"/>
    <w:rsid w:val="00007E8B"/>
    <w:rsid w:val="000108A2"/>
    <w:rsid w:val="000111BA"/>
    <w:rsid w:val="00013D41"/>
    <w:rsid w:val="00014B0A"/>
    <w:rsid w:val="00015027"/>
    <w:rsid w:val="00016366"/>
    <w:rsid w:val="00022177"/>
    <w:rsid w:val="00022ECB"/>
    <w:rsid w:val="00023530"/>
    <w:rsid w:val="00023942"/>
    <w:rsid w:val="00031D03"/>
    <w:rsid w:val="000328BC"/>
    <w:rsid w:val="00032988"/>
    <w:rsid w:val="00034C69"/>
    <w:rsid w:val="000371FE"/>
    <w:rsid w:val="00043959"/>
    <w:rsid w:val="0004659F"/>
    <w:rsid w:val="00046662"/>
    <w:rsid w:val="00046FD5"/>
    <w:rsid w:val="00047A3D"/>
    <w:rsid w:val="00050A11"/>
    <w:rsid w:val="000510E4"/>
    <w:rsid w:val="00053668"/>
    <w:rsid w:val="000546DD"/>
    <w:rsid w:val="00057D14"/>
    <w:rsid w:val="000612A9"/>
    <w:rsid w:val="00063BA9"/>
    <w:rsid w:val="00064043"/>
    <w:rsid w:val="000644A3"/>
    <w:rsid w:val="00066716"/>
    <w:rsid w:val="0006694A"/>
    <w:rsid w:val="00067015"/>
    <w:rsid w:val="00067E4D"/>
    <w:rsid w:val="00071B7E"/>
    <w:rsid w:val="00072AAC"/>
    <w:rsid w:val="000746DA"/>
    <w:rsid w:val="00074BE6"/>
    <w:rsid w:val="00082110"/>
    <w:rsid w:val="00083A84"/>
    <w:rsid w:val="00086F10"/>
    <w:rsid w:val="00087958"/>
    <w:rsid w:val="00087C84"/>
    <w:rsid w:val="00090055"/>
    <w:rsid w:val="00090628"/>
    <w:rsid w:val="00090D55"/>
    <w:rsid w:val="00091012"/>
    <w:rsid w:val="00092CD7"/>
    <w:rsid w:val="00094E4A"/>
    <w:rsid w:val="00095874"/>
    <w:rsid w:val="00095B74"/>
    <w:rsid w:val="00095F68"/>
    <w:rsid w:val="00096DCE"/>
    <w:rsid w:val="000970C6"/>
    <w:rsid w:val="000B175C"/>
    <w:rsid w:val="000B20CF"/>
    <w:rsid w:val="000B262A"/>
    <w:rsid w:val="000B2A89"/>
    <w:rsid w:val="000B3B35"/>
    <w:rsid w:val="000B4FFF"/>
    <w:rsid w:val="000B70E9"/>
    <w:rsid w:val="000B7C20"/>
    <w:rsid w:val="000B7DE1"/>
    <w:rsid w:val="000C00C2"/>
    <w:rsid w:val="000C0430"/>
    <w:rsid w:val="000C0D84"/>
    <w:rsid w:val="000C1C4E"/>
    <w:rsid w:val="000C583F"/>
    <w:rsid w:val="000C656E"/>
    <w:rsid w:val="000C7A3C"/>
    <w:rsid w:val="000C7BEE"/>
    <w:rsid w:val="000C7DD9"/>
    <w:rsid w:val="000D3313"/>
    <w:rsid w:val="000D3CF8"/>
    <w:rsid w:val="000D517D"/>
    <w:rsid w:val="000D5E0A"/>
    <w:rsid w:val="000D7F55"/>
    <w:rsid w:val="000E0988"/>
    <w:rsid w:val="000E3984"/>
    <w:rsid w:val="000E4DF2"/>
    <w:rsid w:val="000E6858"/>
    <w:rsid w:val="000F08F2"/>
    <w:rsid w:val="000F136D"/>
    <w:rsid w:val="000F224C"/>
    <w:rsid w:val="000F2388"/>
    <w:rsid w:val="000F47D4"/>
    <w:rsid w:val="000F63A1"/>
    <w:rsid w:val="000F69B1"/>
    <w:rsid w:val="001021F2"/>
    <w:rsid w:val="00102270"/>
    <w:rsid w:val="001063BC"/>
    <w:rsid w:val="0010675E"/>
    <w:rsid w:val="0011381D"/>
    <w:rsid w:val="00114486"/>
    <w:rsid w:val="00114B2E"/>
    <w:rsid w:val="00123E71"/>
    <w:rsid w:val="001268B7"/>
    <w:rsid w:val="00127769"/>
    <w:rsid w:val="00131FE7"/>
    <w:rsid w:val="00134977"/>
    <w:rsid w:val="001369ED"/>
    <w:rsid w:val="00136C26"/>
    <w:rsid w:val="00137155"/>
    <w:rsid w:val="001378F7"/>
    <w:rsid w:val="0014465A"/>
    <w:rsid w:val="001455F5"/>
    <w:rsid w:val="0014627C"/>
    <w:rsid w:val="00146899"/>
    <w:rsid w:val="00146ECC"/>
    <w:rsid w:val="0014791C"/>
    <w:rsid w:val="00150765"/>
    <w:rsid w:val="00152F98"/>
    <w:rsid w:val="001542CA"/>
    <w:rsid w:val="0015513C"/>
    <w:rsid w:val="00157704"/>
    <w:rsid w:val="00160C5C"/>
    <w:rsid w:val="00161157"/>
    <w:rsid w:val="001615C3"/>
    <w:rsid w:val="0016274B"/>
    <w:rsid w:val="00166122"/>
    <w:rsid w:val="001662A7"/>
    <w:rsid w:val="00172454"/>
    <w:rsid w:val="00172797"/>
    <w:rsid w:val="00173B70"/>
    <w:rsid w:val="00173C0F"/>
    <w:rsid w:val="00175FAE"/>
    <w:rsid w:val="00176C46"/>
    <w:rsid w:val="0017763B"/>
    <w:rsid w:val="00177A62"/>
    <w:rsid w:val="00177C29"/>
    <w:rsid w:val="001821E9"/>
    <w:rsid w:val="0018249E"/>
    <w:rsid w:val="00182781"/>
    <w:rsid w:val="00183767"/>
    <w:rsid w:val="00185674"/>
    <w:rsid w:val="00186FD1"/>
    <w:rsid w:val="001874DC"/>
    <w:rsid w:val="0019150F"/>
    <w:rsid w:val="001925C1"/>
    <w:rsid w:val="00192D2D"/>
    <w:rsid w:val="001958A6"/>
    <w:rsid w:val="0019649B"/>
    <w:rsid w:val="00196ABC"/>
    <w:rsid w:val="0019776E"/>
    <w:rsid w:val="001A04D5"/>
    <w:rsid w:val="001A0BB3"/>
    <w:rsid w:val="001A1E83"/>
    <w:rsid w:val="001A62C3"/>
    <w:rsid w:val="001B04E1"/>
    <w:rsid w:val="001B0846"/>
    <w:rsid w:val="001B1190"/>
    <w:rsid w:val="001B2C7F"/>
    <w:rsid w:val="001B2E34"/>
    <w:rsid w:val="001B5023"/>
    <w:rsid w:val="001B5634"/>
    <w:rsid w:val="001C035F"/>
    <w:rsid w:val="001C0580"/>
    <w:rsid w:val="001C2F55"/>
    <w:rsid w:val="001C4DB4"/>
    <w:rsid w:val="001C5402"/>
    <w:rsid w:val="001C6F52"/>
    <w:rsid w:val="001C755D"/>
    <w:rsid w:val="001D0DCD"/>
    <w:rsid w:val="001D3CE4"/>
    <w:rsid w:val="001D50FB"/>
    <w:rsid w:val="001D6771"/>
    <w:rsid w:val="001D6CEF"/>
    <w:rsid w:val="001E01C6"/>
    <w:rsid w:val="001E3063"/>
    <w:rsid w:val="001E4D13"/>
    <w:rsid w:val="001E5B2D"/>
    <w:rsid w:val="001F169F"/>
    <w:rsid w:val="001F2271"/>
    <w:rsid w:val="001F314E"/>
    <w:rsid w:val="001F5600"/>
    <w:rsid w:val="001F6488"/>
    <w:rsid w:val="001F7121"/>
    <w:rsid w:val="00200F9C"/>
    <w:rsid w:val="002046AA"/>
    <w:rsid w:val="00206665"/>
    <w:rsid w:val="0021097A"/>
    <w:rsid w:val="00211888"/>
    <w:rsid w:val="002146EB"/>
    <w:rsid w:val="002175A7"/>
    <w:rsid w:val="00217738"/>
    <w:rsid w:val="002223E9"/>
    <w:rsid w:val="002235E5"/>
    <w:rsid w:val="00223F22"/>
    <w:rsid w:val="00231C7C"/>
    <w:rsid w:val="00231FF9"/>
    <w:rsid w:val="00232553"/>
    <w:rsid w:val="00234C28"/>
    <w:rsid w:val="002365A0"/>
    <w:rsid w:val="00240233"/>
    <w:rsid w:val="002408C0"/>
    <w:rsid w:val="00241FBE"/>
    <w:rsid w:val="00242339"/>
    <w:rsid w:val="00243333"/>
    <w:rsid w:val="00245DF5"/>
    <w:rsid w:val="00247C06"/>
    <w:rsid w:val="00247C8B"/>
    <w:rsid w:val="00250571"/>
    <w:rsid w:val="002522D5"/>
    <w:rsid w:val="002525BC"/>
    <w:rsid w:val="0025397D"/>
    <w:rsid w:val="00255364"/>
    <w:rsid w:val="00255F91"/>
    <w:rsid w:val="002607BB"/>
    <w:rsid w:val="00261F71"/>
    <w:rsid w:val="00262088"/>
    <w:rsid w:val="00264D4B"/>
    <w:rsid w:val="00272317"/>
    <w:rsid w:val="002737E8"/>
    <w:rsid w:val="00273B16"/>
    <w:rsid w:val="00273C44"/>
    <w:rsid w:val="00274C73"/>
    <w:rsid w:val="00274FE7"/>
    <w:rsid w:val="002750DB"/>
    <w:rsid w:val="00276129"/>
    <w:rsid w:val="0027656F"/>
    <w:rsid w:val="00277B88"/>
    <w:rsid w:val="00280CEC"/>
    <w:rsid w:val="00280FDF"/>
    <w:rsid w:val="0028109F"/>
    <w:rsid w:val="00281193"/>
    <w:rsid w:val="00281725"/>
    <w:rsid w:val="00281D60"/>
    <w:rsid w:val="00282293"/>
    <w:rsid w:val="00282646"/>
    <w:rsid w:val="0028470C"/>
    <w:rsid w:val="00292119"/>
    <w:rsid w:val="00294EC0"/>
    <w:rsid w:val="00295430"/>
    <w:rsid w:val="002A000B"/>
    <w:rsid w:val="002A18AB"/>
    <w:rsid w:val="002A2A26"/>
    <w:rsid w:val="002A6AB4"/>
    <w:rsid w:val="002A78B3"/>
    <w:rsid w:val="002B0906"/>
    <w:rsid w:val="002B131A"/>
    <w:rsid w:val="002B1A1E"/>
    <w:rsid w:val="002B3CB7"/>
    <w:rsid w:val="002B4EAF"/>
    <w:rsid w:val="002B5804"/>
    <w:rsid w:val="002B63FA"/>
    <w:rsid w:val="002C0C35"/>
    <w:rsid w:val="002C263E"/>
    <w:rsid w:val="002C2D98"/>
    <w:rsid w:val="002C48C4"/>
    <w:rsid w:val="002C7EAD"/>
    <w:rsid w:val="002D1CA7"/>
    <w:rsid w:val="002D6863"/>
    <w:rsid w:val="002D6DAF"/>
    <w:rsid w:val="002E12CD"/>
    <w:rsid w:val="002E13D1"/>
    <w:rsid w:val="002E1879"/>
    <w:rsid w:val="002E3D36"/>
    <w:rsid w:val="002E4F3B"/>
    <w:rsid w:val="002E610D"/>
    <w:rsid w:val="002E6FFE"/>
    <w:rsid w:val="002F21B0"/>
    <w:rsid w:val="002F45B5"/>
    <w:rsid w:val="002F4853"/>
    <w:rsid w:val="002F4C6C"/>
    <w:rsid w:val="002F4E4A"/>
    <w:rsid w:val="002F52AC"/>
    <w:rsid w:val="002F5EF1"/>
    <w:rsid w:val="0030074B"/>
    <w:rsid w:val="00300BF6"/>
    <w:rsid w:val="00301A1C"/>
    <w:rsid w:val="00304DBA"/>
    <w:rsid w:val="003054B2"/>
    <w:rsid w:val="0030666E"/>
    <w:rsid w:val="00311190"/>
    <w:rsid w:val="00312409"/>
    <w:rsid w:val="00313518"/>
    <w:rsid w:val="003135D1"/>
    <w:rsid w:val="003143F4"/>
    <w:rsid w:val="0031461C"/>
    <w:rsid w:val="00317C2A"/>
    <w:rsid w:val="003205F9"/>
    <w:rsid w:val="00320AE2"/>
    <w:rsid w:val="003246BD"/>
    <w:rsid w:val="00325EA9"/>
    <w:rsid w:val="0032731B"/>
    <w:rsid w:val="00327C19"/>
    <w:rsid w:val="00330AC8"/>
    <w:rsid w:val="00331B28"/>
    <w:rsid w:val="00333BD6"/>
    <w:rsid w:val="003348CF"/>
    <w:rsid w:val="00335591"/>
    <w:rsid w:val="00342CCF"/>
    <w:rsid w:val="00343A35"/>
    <w:rsid w:val="00343C77"/>
    <w:rsid w:val="003442CF"/>
    <w:rsid w:val="00346366"/>
    <w:rsid w:val="00346A3A"/>
    <w:rsid w:val="00350A7D"/>
    <w:rsid w:val="00350DDD"/>
    <w:rsid w:val="00352CB1"/>
    <w:rsid w:val="00352D5D"/>
    <w:rsid w:val="003552FC"/>
    <w:rsid w:val="00355A95"/>
    <w:rsid w:val="003563C6"/>
    <w:rsid w:val="00357B67"/>
    <w:rsid w:val="00357F2A"/>
    <w:rsid w:val="00357FD6"/>
    <w:rsid w:val="003612B6"/>
    <w:rsid w:val="0036185F"/>
    <w:rsid w:val="00362129"/>
    <w:rsid w:val="003622E4"/>
    <w:rsid w:val="00365832"/>
    <w:rsid w:val="00365E54"/>
    <w:rsid w:val="003702EE"/>
    <w:rsid w:val="003717B2"/>
    <w:rsid w:val="00371814"/>
    <w:rsid w:val="00372BB0"/>
    <w:rsid w:val="0037362D"/>
    <w:rsid w:val="00373855"/>
    <w:rsid w:val="003775BC"/>
    <w:rsid w:val="00382B35"/>
    <w:rsid w:val="00384B79"/>
    <w:rsid w:val="00390154"/>
    <w:rsid w:val="00392345"/>
    <w:rsid w:val="003928F6"/>
    <w:rsid w:val="00392DA9"/>
    <w:rsid w:val="00392E2A"/>
    <w:rsid w:val="003935A2"/>
    <w:rsid w:val="00393C04"/>
    <w:rsid w:val="003947AB"/>
    <w:rsid w:val="0039695E"/>
    <w:rsid w:val="003979C8"/>
    <w:rsid w:val="003A20CA"/>
    <w:rsid w:val="003A2C47"/>
    <w:rsid w:val="003A3CB8"/>
    <w:rsid w:val="003A419E"/>
    <w:rsid w:val="003A7955"/>
    <w:rsid w:val="003B0420"/>
    <w:rsid w:val="003B14E6"/>
    <w:rsid w:val="003B1D67"/>
    <w:rsid w:val="003B31B7"/>
    <w:rsid w:val="003B421F"/>
    <w:rsid w:val="003B67C1"/>
    <w:rsid w:val="003B7606"/>
    <w:rsid w:val="003C2932"/>
    <w:rsid w:val="003C2D12"/>
    <w:rsid w:val="003C3F7D"/>
    <w:rsid w:val="003C43C2"/>
    <w:rsid w:val="003C5BD7"/>
    <w:rsid w:val="003C6C01"/>
    <w:rsid w:val="003C717A"/>
    <w:rsid w:val="003D2B09"/>
    <w:rsid w:val="003D2FA3"/>
    <w:rsid w:val="003D3AAE"/>
    <w:rsid w:val="003D3BEA"/>
    <w:rsid w:val="003E0BCE"/>
    <w:rsid w:val="003E444A"/>
    <w:rsid w:val="003E4C88"/>
    <w:rsid w:val="003E4D7E"/>
    <w:rsid w:val="003E5363"/>
    <w:rsid w:val="003F30E8"/>
    <w:rsid w:val="003F3442"/>
    <w:rsid w:val="003F3452"/>
    <w:rsid w:val="003F3E79"/>
    <w:rsid w:val="003F6245"/>
    <w:rsid w:val="003F624E"/>
    <w:rsid w:val="00400663"/>
    <w:rsid w:val="004019F3"/>
    <w:rsid w:val="00404069"/>
    <w:rsid w:val="00404901"/>
    <w:rsid w:val="0040606D"/>
    <w:rsid w:val="004062AC"/>
    <w:rsid w:val="00406A76"/>
    <w:rsid w:val="00407255"/>
    <w:rsid w:val="00411EF4"/>
    <w:rsid w:val="00412736"/>
    <w:rsid w:val="00412E5C"/>
    <w:rsid w:val="00413ED9"/>
    <w:rsid w:val="00414752"/>
    <w:rsid w:val="0041499E"/>
    <w:rsid w:val="00415BC4"/>
    <w:rsid w:val="004173DB"/>
    <w:rsid w:val="004213F6"/>
    <w:rsid w:val="0042552A"/>
    <w:rsid w:val="004260F7"/>
    <w:rsid w:val="00430748"/>
    <w:rsid w:val="00431121"/>
    <w:rsid w:val="0043149F"/>
    <w:rsid w:val="00431DDF"/>
    <w:rsid w:val="00437C71"/>
    <w:rsid w:val="0044070E"/>
    <w:rsid w:val="00441490"/>
    <w:rsid w:val="00441D44"/>
    <w:rsid w:val="004426F4"/>
    <w:rsid w:val="00442EE6"/>
    <w:rsid w:val="004432C7"/>
    <w:rsid w:val="004439E6"/>
    <w:rsid w:val="00444240"/>
    <w:rsid w:val="004444AE"/>
    <w:rsid w:val="004448F1"/>
    <w:rsid w:val="004471E8"/>
    <w:rsid w:val="00453862"/>
    <w:rsid w:val="004546D2"/>
    <w:rsid w:val="00455817"/>
    <w:rsid w:val="00455BBF"/>
    <w:rsid w:val="00456C58"/>
    <w:rsid w:val="00456FEB"/>
    <w:rsid w:val="004572FE"/>
    <w:rsid w:val="00457A56"/>
    <w:rsid w:val="00460E93"/>
    <w:rsid w:val="00462CCA"/>
    <w:rsid w:val="0046304D"/>
    <w:rsid w:val="00463E29"/>
    <w:rsid w:val="00467251"/>
    <w:rsid w:val="0046727D"/>
    <w:rsid w:val="00467B96"/>
    <w:rsid w:val="00470ADC"/>
    <w:rsid w:val="00472435"/>
    <w:rsid w:val="004728C8"/>
    <w:rsid w:val="00474E32"/>
    <w:rsid w:val="00476308"/>
    <w:rsid w:val="00476E2A"/>
    <w:rsid w:val="00477349"/>
    <w:rsid w:val="00477F73"/>
    <w:rsid w:val="004811B8"/>
    <w:rsid w:val="004819F5"/>
    <w:rsid w:val="0048401A"/>
    <w:rsid w:val="00484F3D"/>
    <w:rsid w:val="0048563D"/>
    <w:rsid w:val="004856E9"/>
    <w:rsid w:val="00485EBA"/>
    <w:rsid w:val="00485FBE"/>
    <w:rsid w:val="004876F3"/>
    <w:rsid w:val="00487D1A"/>
    <w:rsid w:val="0049231C"/>
    <w:rsid w:val="00494F4B"/>
    <w:rsid w:val="004961D4"/>
    <w:rsid w:val="004A1AA1"/>
    <w:rsid w:val="004A22A9"/>
    <w:rsid w:val="004A3DF4"/>
    <w:rsid w:val="004A4013"/>
    <w:rsid w:val="004A4E49"/>
    <w:rsid w:val="004A6D5A"/>
    <w:rsid w:val="004A6FE4"/>
    <w:rsid w:val="004B0B9B"/>
    <w:rsid w:val="004B0F61"/>
    <w:rsid w:val="004B218F"/>
    <w:rsid w:val="004B3232"/>
    <w:rsid w:val="004B32C1"/>
    <w:rsid w:val="004B33A1"/>
    <w:rsid w:val="004B4E99"/>
    <w:rsid w:val="004B609D"/>
    <w:rsid w:val="004B6E46"/>
    <w:rsid w:val="004B70B0"/>
    <w:rsid w:val="004B79D0"/>
    <w:rsid w:val="004C1ABE"/>
    <w:rsid w:val="004C1EDE"/>
    <w:rsid w:val="004C2892"/>
    <w:rsid w:val="004C614E"/>
    <w:rsid w:val="004C6BCD"/>
    <w:rsid w:val="004C73BD"/>
    <w:rsid w:val="004D2286"/>
    <w:rsid w:val="004D2356"/>
    <w:rsid w:val="004D266D"/>
    <w:rsid w:val="004D3E4E"/>
    <w:rsid w:val="004D4ACE"/>
    <w:rsid w:val="004D54D5"/>
    <w:rsid w:val="004D60C5"/>
    <w:rsid w:val="004E0660"/>
    <w:rsid w:val="004E11F7"/>
    <w:rsid w:val="004E1AA0"/>
    <w:rsid w:val="004E2B23"/>
    <w:rsid w:val="004E2D3E"/>
    <w:rsid w:val="004E45A7"/>
    <w:rsid w:val="004E48FC"/>
    <w:rsid w:val="004F249B"/>
    <w:rsid w:val="004F2E68"/>
    <w:rsid w:val="004F3EA9"/>
    <w:rsid w:val="004F4A6C"/>
    <w:rsid w:val="004F4FBD"/>
    <w:rsid w:val="004F51D3"/>
    <w:rsid w:val="004F623B"/>
    <w:rsid w:val="004F6F03"/>
    <w:rsid w:val="004F771A"/>
    <w:rsid w:val="004F7E86"/>
    <w:rsid w:val="0050053D"/>
    <w:rsid w:val="0050316E"/>
    <w:rsid w:val="00503CA2"/>
    <w:rsid w:val="005050B8"/>
    <w:rsid w:val="005051FF"/>
    <w:rsid w:val="005059AA"/>
    <w:rsid w:val="00506B11"/>
    <w:rsid w:val="00507938"/>
    <w:rsid w:val="0051068D"/>
    <w:rsid w:val="005117C9"/>
    <w:rsid w:val="005141A9"/>
    <w:rsid w:val="005156F8"/>
    <w:rsid w:val="00520C7B"/>
    <w:rsid w:val="00521597"/>
    <w:rsid w:val="00523B19"/>
    <w:rsid w:val="00523BA3"/>
    <w:rsid w:val="00524AFF"/>
    <w:rsid w:val="005259BA"/>
    <w:rsid w:val="00525D30"/>
    <w:rsid w:val="005304D9"/>
    <w:rsid w:val="005329F0"/>
    <w:rsid w:val="00532BDB"/>
    <w:rsid w:val="00533304"/>
    <w:rsid w:val="00534023"/>
    <w:rsid w:val="005349E9"/>
    <w:rsid w:val="00534DCF"/>
    <w:rsid w:val="00534FE4"/>
    <w:rsid w:val="005355FE"/>
    <w:rsid w:val="00535DD5"/>
    <w:rsid w:val="00536A75"/>
    <w:rsid w:val="00536BE0"/>
    <w:rsid w:val="00536F08"/>
    <w:rsid w:val="005418A1"/>
    <w:rsid w:val="0054223F"/>
    <w:rsid w:val="00542F8A"/>
    <w:rsid w:val="00544D49"/>
    <w:rsid w:val="00545F39"/>
    <w:rsid w:val="0055038B"/>
    <w:rsid w:val="0055324F"/>
    <w:rsid w:val="00553756"/>
    <w:rsid w:val="00557BB9"/>
    <w:rsid w:val="00560C16"/>
    <w:rsid w:val="005614FA"/>
    <w:rsid w:val="00561F85"/>
    <w:rsid w:val="00564B02"/>
    <w:rsid w:val="00564C05"/>
    <w:rsid w:val="00565EEC"/>
    <w:rsid w:val="00566B50"/>
    <w:rsid w:val="0056709D"/>
    <w:rsid w:val="0056744B"/>
    <w:rsid w:val="005701F6"/>
    <w:rsid w:val="00572B6D"/>
    <w:rsid w:val="005744AD"/>
    <w:rsid w:val="00575AD4"/>
    <w:rsid w:val="00576696"/>
    <w:rsid w:val="00577BE8"/>
    <w:rsid w:val="00581E07"/>
    <w:rsid w:val="005829D4"/>
    <w:rsid w:val="00583C80"/>
    <w:rsid w:val="00586887"/>
    <w:rsid w:val="005874FD"/>
    <w:rsid w:val="00590DA8"/>
    <w:rsid w:val="005913A7"/>
    <w:rsid w:val="00593BCC"/>
    <w:rsid w:val="005A1539"/>
    <w:rsid w:val="005A1565"/>
    <w:rsid w:val="005A5058"/>
    <w:rsid w:val="005A63E8"/>
    <w:rsid w:val="005B384C"/>
    <w:rsid w:val="005B3981"/>
    <w:rsid w:val="005B643B"/>
    <w:rsid w:val="005B770F"/>
    <w:rsid w:val="005B7A9C"/>
    <w:rsid w:val="005B7C75"/>
    <w:rsid w:val="005C22B2"/>
    <w:rsid w:val="005C36B4"/>
    <w:rsid w:val="005C5CAF"/>
    <w:rsid w:val="005C6518"/>
    <w:rsid w:val="005C6C1C"/>
    <w:rsid w:val="005C774A"/>
    <w:rsid w:val="005C7A45"/>
    <w:rsid w:val="005D0961"/>
    <w:rsid w:val="005D0F2D"/>
    <w:rsid w:val="005D3701"/>
    <w:rsid w:val="005D60E3"/>
    <w:rsid w:val="005D6658"/>
    <w:rsid w:val="005D6848"/>
    <w:rsid w:val="005D7304"/>
    <w:rsid w:val="005E1508"/>
    <w:rsid w:val="005E2117"/>
    <w:rsid w:val="005E2CCC"/>
    <w:rsid w:val="005E3E50"/>
    <w:rsid w:val="005E499F"/>
    <w:rsid w:val="005E668C"/>
    <w:rsid w:val="005E7B4B"/>
    <w:rsid w:val="005F082E"/>
    <w:rsid w:val="005F18B3"/>
    <w:rsid w:val="005F28D9"/>
    <w:rsid w:val="005F323F"/>
    <w:rsid w:val="005F4DF4"/>
    <w:rsid w:val="005F5801"/>
    <w:rsid w:val="0060105B"/>
    <w:rsid w:val="006025F1"/>
    <w:rsid w:val="00603D13"/>
    <w:rsid w:val="00604B29"/>
    <w:rsid w:val="00604DE6"/>
    <w:rsid w:val="00607C7A"/>
    <w:rsid w:val="00607FD5"/>
    <w:rsid w:val="0061050F"/>
    <w:rsid w:val="00610CB0"/>
    <w:rsid w:val="006126DF"/>
    <w:rsid w:val="006171AE"/>
    <w:rsid w:val="00621069"/>
    <w:rsid w:val="00621183"/>
    <w:rsid w:val="00621C19"/>
    <w:rsid w:val="00622905"/>
    <w:rsid w:val="00627182"/>
    <w:rsid w:val="006305E6"/>
    <w:rsid w:val="006327A3"/>
    <w:rsid w:val="00634F51"/>
    <w:rsid w:val="00635347"/>
    <w:rsid w:val="00641B6D"/>
    <w:rsid w:val="006429C7"/>
    <w:rsid w:val="0064620E"/>
    <w:rsid w:val="00646915"/>
    <w:rsid w:val="00647868"/>
    <w:rsid w:val="00647B8C"/>
    <w:rsid w:val="00650E94"/>
    <w:rsid w:val="00652560"/>
    <w:rsid w:val="00652806"/>
    <w:rsid w:val="0065475C"/>
    <w:rsid w:val="006573D0"/>
    <w:rsid w:val="006636C0"/>
    <w:rsid w:val="00663ECE"/>
    <w:rsid w:val="0066474A"/>
    <w:rsid w:val="006649FA"/>
    <w:rsid w:val="00664DAB"/>
    <w:rsid w:val="0067114C"/>
    <w:rsid w:val="00671E23"/>
    <w:rsid w:val="00673564"/>
    <w:rsid w:val="00675ADC"/>
    <w:rsid w:val="00677475"/>
    <w:rsid w:val="0068243B"/>
    <w:rsid w:val="00682E74"/>
    <w:rsid w:val="00686B27"/>
    <w:rsid w:val="0068774B"/>
    <w:rsid w:val="00692771"/>
    <w:rsid w:val="00692AA6"/>
    <w:rsid w:val="006937A1"/>
    <w:rsid w:val="006962BA"/>
    <w:rsid w:val="006A0B63"/>
    <w:rsid w:val="006A0E8C"/>
    <w:rsid w:val="006A1B68"/>
    <w:rsid w:val="006A2100"/>
    <w:rsid w:val="006A3FA8"/>
    <w:rsid w:val="006A5917"/>
    <w:rsid w:val="006A5E5F"/>
    <w:rsid w:val="006A5F6C"/>
    <w:rsid w:val="006A7E7A"/>
    <w:rsid w:val="006B0DAA"/>
    <w:rsid w:val="006B1C29"/>
    <w:rsid w:val="006B276A"/>
    <w:rsid w:val="006B426B"/>
    <w:rsid w:val="006B539E"/>
    <w:rsid w:val="006B7465"/>
    <w:rsid w:val="006B7532"/>
    <w:rsid w:val="006B76E2"/>
    <w:rsid w:val="006C1E82"/>
    <w:rsid w:val="006C21EA"/>
    <w:rsid w:val="006C240A"/>
    <w:rsid w:val="006C250D"/>
    <w:rsid w:val="006C5292"/>
    <w:rsid w:val="006C58E7"/>
    <w:rsid w:val="006D0314"/>
    <w:rsid w:val="006D0EF7"/>
    <w:rsid w:val="006D5A2C"/>
    <w:rsid w:val="006D7A20"/>
    <w:rsid w:val="006E03B8"/>
    <w:rsid w:val="006E0600"/>
    <w:rsid w:val="006E3D03"/>
    <w:rsid w:val="006E3D7E"/>
    <w:rsid w:val="006E490F"/>
    <w:rsid w:val="006E5066"/>
    <w:rsid w:val="006F0F30"/>
    <w:rsid w:val="006F3C24"/>
    <w:rsid w:val="006F4C15"/>
    <w:rsid w:val="006F62D3"/>
    <w:rsid w:val="006F71ED"/>
    <w:rsid w:val="007062D3"/>
    <w:rsid w:val="0070649C"/>
    <w:rsid w:val="0070707A"/>
    <w:rsid w:val="00710177"/>
    <w:rsid w:val="0071162A"/>
    <w:rsid w:val="007118FC"/>
    <w:rsid w:val="00712B18"/>
    <w:rsid w:val="00716260"/>
    <w:rsid w:val="00716AC3"/>
    <w:rsid w:val="00722C52"/>
    <w:rsid w:val="00724A00"/>
    <w:rsid w:val="007270D4"/>
    <w:rsid w:val="0072761E"/>
    <w:rsid w:val="00730E8F"/>
    <w:rsid w:val="00731102"/>
    <w:rsid w:val="0073336D"/>
    <w:rsid w:val="00734979"/>
    <w:rsid w:val="00734F7E"/>
    <w:rsid w:val="007364B7"/>
    <w:rsid w:val="007377B9"/>
    <w:rsid w:val="007408AC"/>
    <w:rsid w:val="007412FE"/>
    <w:rsid w:val="007441E7"/>
    <w:rsid w:val="00746969"/>
    <w:rsid w:val="00747837"/>
    <w:rsid w:val="0075139A"/>
    <w:rsid w:val="00752CFF"/>
    <w:rsid w:val="00755877"/>
    <w:rsid w:val="007561C2"/>
    <w:rsid w:val="007568CF"/>
    <w:rsid w:val="007574B8"/>
    <w:rsid w:val="00763081"/>
    <w:rsid w:val="007636A4"/>
    <w:rsid w:val="00764E16"/>
    <w:rsid w:val="0076627A"/>
    <w:rsid w:val="00766F38"/>
    <w:rsid w:val="0077191E"/>
    <w:rsid w:val="00774F2D"/>
    <w:rsid w:val="007752FB"/>
    <w:rsid w:val="00781910"/>
    <w:rsid w:val="00783D98"/>
    <w:rsid w:val="00790165"/>
    <w:rsid w:val="0079258B"/>
    <w:rsid w:val="007926FF"/>
    <w:rsid w:val="007928F2"/>
    <w:rsid w:val="007970AD"/>
    <w:rsid w:val="00797300"/>
    <w:rsid w:val="00797790"/>
    <w:rsid w:val="007A00EA"/>
    <w:rsid w:val="007A1A40"/>
    <w:rsid w:val="007A3A1D"/>
    <w:rsid w:val="007A57D1"/>
    <w:rsid w:val="007A589B"/>
    <w:rsid w:val="007B0D6B"/>
    <w:rsid w:val="007B31B1"/>
    <w:rsid w:val="007B40BE"/>
    <w:rsid w:val="007C5DCA"/>
    <w:rsid w:val="007C6B83"/>
    <w:rsid w:val="007C6EBD"/>
    <w:rsid w:val="007C7F49"/>
    <w:rsid w:val="007D1736"/>
    <w:rsid w:val="007D25EE"/>
    <w:rsid w:val="007D3F45"/>
    <w:rsid w:val="007D453A"/>
    <w:rsid w:val="007E0384"/>
    <w:rsid w:val="007E1C66"/>
    <w:rsid w:val="007E2396"/>
    <w:rsid w:val="007E2ED7"/>
    <w:rsid w:val="007F488F"/>
    <w:rsid w:val="007F551E"/>
    <w:rsid w:val="007F57CB"/>
    <w:rsid w:val="00800664"/>
    <w:rsid w:val="008018A0"/>
    <w:rsid w:val="00802DA2"/>
    <w:rsid w:val="00806C05"/>
    <w:rsid w:val="00807B54"/>
    <w:rsid w:val="00811E44"/>
    <w:rsid w:val="00812932"/>
    <w:rsid w:val="00813BCF"/>
    <w:rsid w:val="0081442D"/>
    <w:rsid w:val="008144FB"/>
    <w:rsid w:val="00814E8B"/>
    <w:rsid w:val="00815ED6"/>
    <w:rsid w:val="0081752B"/>
    <w:rsid w:val="0082160B"/>
    <w:rsid w:val="008231E6"/>
    <w:rsid w:val="00824AF6"/>
    <w:rsid w:val="00825249"/>
    <w:rsid w:val="00827D7F"/>
    <w:rsid w:val="00831808"/>
    <w:rsid w:val="00831841"/>
    <w:rsid w:val="00831B3F"/>
    <w:rsid w:val="00831B78"/>
    <w:rsid w:val="00833351"/>
    <w:rsid w:val="008347A0"/>
    <w:rsid w:val="00835A5E"/>
    <w:rsid w:val="00837A51"/>
    <w:rsid w:val="00837FA0"/>
    <w:rsid w:val="0084014F"/>
    <w:rsid w:val="00840FC2"/>
    <w:rsid w:val="00841BE7"/>
    <w:rsid w:val="00841D84"/>
    <w:rsid w:val="00842B81"/>
    <w:rsid w:val="00842D59"/>
    <w:rsid w:val="00850A89"/>
    <w:rsid w:val="00850BBE"/>
    <w:rsid w:val="00851015"/>
    <w:rsid w:val="0085274E"/>
    <w:rsid w:val="008543EA"/>
    <w:rsid w:val="00854A8C"/>
    <w:rsid w:val="00856070"/>
    <w:rsid w:val="008570EC"/>
    <w:rsid w:val="00860240"/>
    <w:rsid w:val="00860571"/>
    <w:rsid w:val="00860A62"/>
    <w:rsid w:val="0086211A"/>
    <w:rsid w:val="008638A2"/>
    <w:rsid w:val="0086548B"/>
    <w:rsid w:val="0086561D"/>
    <w:rsid w:val="0086639F"/>
    <w:rsid w:val="00866453"/>
    <w:rsid w:val="0087137D"/>
    <w:rsid w:val="0087358C"/>
    <w:rsid w:val="00873700"/>
    <w:rsid w:val="008739D2"/>
    <w:rsid w:val="00880028"/>
    <w:rsid w:val="0088022C"/>
    <w:rsid w:val="0088096E"/>
    <w:rsid w:val="0088105A"/>
    <w:rsid w:val="008819BC"/>
    <w:rsid w:val="0088299C"/>
    <w:rsid w:val="00882E3B"/>
    <w:rsid w:val="00884060"/>
    <w:rsid w:val="008855C1"/>
    <w:rsid w:val="00885BCE"/>
    <w:rsid w:val="00887489"/>
    <w:rsid w:val="00887499"/>
    <w:rsid w:val="008952FD"/>
    <w:rsid w:val="008959E8"/>
    <w:rsid w:val="008965CE"/>
    <w:rsid w:val="0089692B"/>
    <w:rsid w:val="00896C97"/>
    <w:rsid w:val="008A1519"/>
    <w:rsid w:val="008A1AE7"/>
    <w:rsid w:val="008A3A9D"/>
    <w:rsid w:val="008A62FB"/>
    <w:rsid w:val="008A71DA"/>
    <w:rsid w:val="008A74A2"/>
    <w:rsid w:val="008B119E"/>
    <w:rsid w:val="008B1943"/>
    <w:rsid w:val="008B1ACC"/>
    <w:rsid w:val="008B3EA1"/>
    <w:rsid w:val="008B4127"/>
    <w:rsid w:val="008B49C7"/>
    <w:rsid w:val="008B51D3"/>
    <w:rsid w:val="008C27A6"/>
    <w:rsid w:val="008C2E69"/>
    <w:rsid w:val="008C6B41"/>
    <w:rsid w:val="008C742C"/>
    <w:rsid w:val="008C7525"/>
    <w:rsid w:val="008C75CF"/>
    <w:rsid w:val="008D1AD0"/>
    <w:rsid w:val="008D2D45"/>
    <w:rsid w:val="008D3C9B"/>
    <w:rsid w:val="008D668F"/>
    <w:rsid w:val="008E6288"/>
    <w:rsid w:val="008E6899"/>
    <w:rsid w:val="008E6A37"/>
    <w:rsid w:val="008E6C48"/>
    <w:rsid w:val="008F0943"/>
    <w:rsid w:val="008F2DDD"/>
    <w:rsid w:val="008F37DE"/>
    <w:rsid w:val="008F44E6"/>
    <w:rsid w:val="008F5C13"/>
    <w:rsid w:val="008F7DD6"/>
    <w:rsid w:val="009023AB"/>
    <w:rsid w:val="00902E0B"/>
    <w:rsid w:val="009058B0"/>
    <w:rsid w:val="00905B0E"/>
    <w:rsid w:val="00906116"/>
    <w:rsid w:val="00907860"/>
    <w:rsid w:val="0090792C"/>
    <w:rsid w:val="00907A2E"/>
    <w:rsid w:val="00907B96"/>
    <w:rsid w:val="00907C1E"/>
    <w:rsid w:val="00910E67"/>
    <w:rsid w:val="00911154"/>
    <w:rsid w:val="00911DB2"/>
    <w:rsid w:val="00913ADC"/>
    <w:rsid w:val="00913D0D"/>
    <w:rsid w:val="009161DE"/>
    <w:rsid w:val="0091706B"/>
    <w:rsid w:val="00917BFA"/>
    <w:rsid w:val="00920062"/>
    <w:rsid w:val="009207E6"/>
    <w:rsid w:val="00922478"/>
    <w:rsid w:val="009251FD"/>
    <w:rsid w:val="0092593B"/>
    <w:rsid w:val="0092613E"/>
    <w:rsid w:val="00926387"/>
    <w:rsid w:val="00930184"/>
    <w:rsid w:val="0093098B"/>
    <w:rsid w:val="009316E8"/>
    <w:rsid w:val="00931749"/>
    <w:rsid w:val="00932560"/>
    <w:rsid w:val="00933672"/>
    <w:rsid w:val="009348AC"/>
    <w:rsid w:val="009363C4"/>
    <w:rsid w:val="009365C5"/>
    <w:rsid w:val="009419DE"/>
    <w:rsid w:val="00942CFD"/>
    <w:rsid w:val="009446E0"/>
    <w:rsid w:val="009451DC"/>
    <w:rsid w:val="00951F87"/>
    <w:rsid w:val="009521F2"/>
    <w:rsid w:val="00953F65"/>
    <w:rsid w:val="00954E99"/>
    <w:rsid w:val="009551A0"/>
    <w:rsid w:val="0095728F"/>
    <w:rsid w:val="009572C3"/>
    <w:rsid w:val="009625DB"/>
    <w:rsid w:val="00963C0E"/>
    <w:rsid w:val="00964C0D"/>
    <w:rsid w:val="0096620D"/>
    <w:rsid w:val="009668A8"/>
    <w:rsid w:val="00967960"/>
    <w:rsid w:val="0097074C"/>
    <w:rsid w:val="009741CA"/>
    <w:rsid w:val="00975D66"/>
    <w:rsid w:val="009827C9"/>
    <w:rsid w:val="009849C3"/>
    <w:rsid w:val="009849CE"/>
    <w:rsid w:val="0098526A"/>
    <w:rsid w:val="00986411"/>
    <w:rsid w:val="00987EEE"/>
    <w:rsid w:val="0099123B"/>
    <w:rsid w:val="0099516F"/>
    <w:rsid w:val="00995925"/>
    <w:rsid w:val="009A08EA"/>
    <w:rsid w:val="009A09C4"/>
    <w:rsid w:val="009A15DB"/>
    <w:rsid w:val="009A1B03"/>
    <w:rsid w:val="009A290E"/>
    <w:rsid w:val="009A7B1A"/>
    <w:rsid w:val="009B0F86"/>
    <w:rsid w:val="009B22E3"/>
    <w:rsid w:val="009B24AF"/>
    <w:rsid w:val="009B6652"/>
    <w:rsid w:val="009B70B8"/>
    <w:rsid w:val="009C1A9E"/>
    <w:rsid w:val="009C42D5"/>
    <w:rsid w:val="009C4718"/>
    <w:rsid w:val="009C5EE4"/>
    <w:rsid w:val="009C67C1"/>
    <w:rsid w:val="009C68DE"/>
    <w:rsid w:val="009C74B4"/>
    <w:rsid w:val="009D06C4"/>
    <w:rsid w:val="009D2CD4"/>
    <w:rsid w:val="009D4A33"/>
    <w:rsid w:val="009D4A3E"/>
    <w:rsid w:val="009D5AB6"/>
    <w:rsid w:val="009D64AA"/>
    <w:rsid w:val="009E13E8"/>
    <w:rsid w:val="009E21D6"/>
    <w:rsid w:val="009E2A92"/>
    <w:rsid w:val="009E2ECB"/>
    <w:rsid w:val="009E3488"/>
    <w:rsid w:val="009E3BEB"/>
    <w:rsid w:val="009E62C4"/>
    <w:rsid w:val="009F16CE"/>
    <w:rsid w:val="009F1760"/>
    <w:rsid w:val="009F27BF"/>
    <w:rsid w:val="009F4ED2"/>
    <w:rsid w:val="00A00943"/>
    <w:rsid w:val="00A02139"/>
    <w:rsid w:val="00A05060"/>
    <w:rsid w:val="00A069FD"/>
    <w:rsid w:val="00A06CA7"/>
    <w:rsid w:val="00A07D5D"/>
    <w:rsid w:val="00A10917"/>
    <w:rsid w:val="00A11D95"/>
    <w:rsid w:val="00A12123"/>
    <w:rsid w:val="00A149ED"/>
    <w:rsid w:val="00A14AA2"/>
    <w:rsid w:val="00A1510E"/>
    <w:rsid w:val="00A1620C"/>
    <w:rsid w:val="00A16C6C"/>
    <w:rsid w:val="00A17460"/>
    <w:rsid w:val="00A22B85"/>
    <w:rsid w:val="00A231D2"/>
    <w:rsid w:val="00A23642"/>
    <w:rsid w:val="00A25833"/>
    <w:rsid w:val="00A26BAE"/>
    <w:rsid w:val="00A303BE"/>
    <w:rsid w:val="00A30ED9"/>
    <w:rsid w:val="00A325EF"/>
    <w:rsid w:val="00A34169"/>
    <w:rsid w:val="00A34AFB"/>
    <w:rsid w:val="00A359C9"/>
    <w:rsid w:val="00A40449"/>
    <w:rsid w:val="00A411F4"/>
    <w:rsid w:val="00A42537"/>
    <w:rsid w:val="00A427FD"/>
    <w:rsid w:val="00A436AB"/>
    <w:rsid w:val="00A476AC"/>
    <w:rsid w:val="00A47BF9"/>
    <w:rsid w:val="00A500F2"/>
    <w:rsid w:val="00A501AA"/>
    <w:rsid w:val="00A50E78"/>
    <w:rsid w:val="00A52DE2"/>
    <w:rsid w:val="00A53775"/>
    <w:rsid w:val="00A5594C"/>
    <w:rsid w:val="00A605FE"/>
    <w:rsid w:val="00A63157"/>
    <w:rsid w:val="00A632A3"/>
    <w:rsid w:val="00A63805"/>
    <w:rsid w:val="00A64BC3"/>
    <w:rsid w:val="00A65020"/>
    <w:rsid w:val="00A65674"/>
    <w:rsid w:val="00A65BB1"/>
    <w:rsid w:val="00A6674E"/>
    <w:rsid w:val="00A70716"/>
    <w:rsid w:val="00A70EEE"/>
    <w:rsid w:val="00A72F2F"/>
    <w:rsid w:val="00A7301F"/>
    <w:rsid w:val="00A73876"/>
    <w:rsid w:val="00A7426C"/>
    <w:rsid w:val="00A74D47"/>
    <w:rsid w:val="00A75B74"/>
    <w:rsid w:val="00A802F2"/>
    <w:rsid w:val="00A80572"/>
    <w:rsid w:val="00A806BA"/>
    <w:rsid w:val="00A8095D"/>
    <w:rsid w:val="00A811B6"/>
    <w:rsid w:val="00A85275"/>
    <w:rsid w:val="00A859EB"/>
    <w:rsid w:val="00A92966"/>
    <w:rsid w:val="00A93288"/>
    <w:rsid w:val="00A95985"/>
    <w:rsid w:val="00A95DC4"/>
    <w:rsid w:val="00AA386C"/>
    <w:rsid w:val="00AA4645"/>
    <w:rsid w:val="00AB06B2"/>
    <w:rsid w:val="00AB269C"/>
    <w:rsid w:val="00AB2F35"/>
    <w:rsid w:val="00AB3B5B"/>
    <w:rsid w:val="00AB5198"/>
    <w:rsid w:val="00AB5AC2"/>
    <w:rsid w:val="00AC322E"/>
    <w:rsid w:val="00AC3994"/>
    <w:rsid w:val="00AC6128"/>
    <w:rsid w:val="00AC7BA5"/>
    <w:rsid w:val="00AD04D2"/>
    <w:rsid w:val="00AD5722"/>
    <w:rsid w:val="00AD5FCF"/>
    <w:rsid w:val="00AD7161"/>
    <w:rsid w:val="00AE030E"/>
    <w:rsid w:val="00AE04BB"/>
    <w:rsid w:val="00AE0BFA"/>
    <w:rsid w:val="00AE1840"/>
    <w:rsid w:val="00AE2E94"/>
    <w:rsid w:val="00AE2F8A"/>
    <w:rsid w:val="00AE36E2"/>
    <w:rsid w:val="00AE477F"/>
    <w:rsid w:val="00AE65D2"/>
    <w:rsid w:val="00AF0982"/>
    <w:rsid w:val="00AF2334"/>
    <w:rsid w:val="00AF29C3"/>
    <w:rsid w:val="00AF37D0"/>
    <w:rsid w:val="00AF7BC4"/>
    <w:rsid w:val="00B00787"/>
    <w:rsid w:val="00B00B35"/>
    <w:rsid w:val="00B01691"/>
    <w:rsid w:val="00B05506"/>
    <w:rsid w:val="00B1042A"/>
    <w:rsid w:val="00B13580"/>
    <w:rsid w:val="00B14266"/>
    <w:rsid w:val="00B230C9"/>
    <w:rsid w:val="00B23D35"/>
    <w:rsid w:val="00B247CF"/>
    <w:rsid w:val="00B25550"/>
    <w:rsid w:val="00B2586B"/>
    <w:rsid w:val="00B26B3D"/>
    <w:rsid w:val="00B26D2D"/>
    <w:rsid w:val="00B2755C"/>
    <w:rsid w:val="00B2799E"/>
    <w:rsid w:val="00B31187"/>
    <w:rsid w:val="00B32956"/>
    <w:rsid w:val="00B355BF"/>
    <w:rsid w:val="00B379E4"/>
    <w:rsid w:val="00B400C9"/>
    <w:rsid w:val="00B404D7"/>
    <w:rsid w:val="00B41360"/>
    <w:rsid w:val="00B41F86"/>
    <w:rsid w:val="00B42696"/>
    <w:rsid w:val="00B43DFA"/>
    <w:rsid w:val="00B463E8"/>
    <w:rsid w:val="00B471E4"/>
    <w:rsid w:val="00B5133C"/>
    <w:rsid w:val="00B54AEB"/>
    <w:rsid w:val="00B54CD5"/>
    <w:rsid w:val="00B55B28"/>
    <w:rsid w:val="00B55D3F"/>
    <w:rsid w:val="00B55F31"/>
    <w:rsid w:val="00B57687"/>
    <w:rsid w:val="00B60C47"/>
    <w:rsid w:val="00B621B5"/>
    <w:rsid w:val="00B63D9B"/>
    <w:rsid w:val="00B70024"/>
    <w:rsid w:val="00B7121D"/>
    <w:rsid w:val="00B71E63"/>
    <w:rsid w:val="00B71E83"/>
    <w:rsid w:val="00B72C0D"/>
    <w:rsid w:val="00B746B0"/>
    <w:rsid w:val="00B77AA7"/>
    <w:rsid w:val="00B80491"/>
    <w:rsid w:val="00B806EF"/>
    <w:rsid w:val="00B839BC"/>
    <w:rsid w:val="00B83B61"/>
    <w:rsid w:val="00B85018"/>
    <w:rsid w:val="00B86875"/>
    <w:rsid w:val="00B912C1"/>
    <w:rsid w:val="00B92289"/>
    <w:rsid w:val="00B96E68"/>
    <w:rsid w:val="00B978D8"/>
    <w:rsid w:val="00BA002B"/>
    <w:rsid w:val="00BA0089"/>
    <w:rsid w:val="00BA0EA1"/>
    <w:rsid w:val="00BA1597"/>
    <w:rsid w:val="00BA19AF"/>
    <w:rsid w:val="00BA1A41"/>
    <w:rsid w:val="00BA2C88"/>
    <w:rsid w:val="00BA520A"/>
    <w:rsid w:val="00BA53C0"/>
    <w:rsid w:val="00BA6C24"/>
    <w:rsid w:val="00BA7991"/>
    <w:rsid w:val="00BA7BF2"/>
    <w:rsid w:val="00BB157C"/>
    <w:rsid w:val="00BB48E9"/>
    <w:rsid w:val="00BC132D"/>
    <w:rsid w:val="00BC2CFB"/>
    <w:rsid w:val="00BD29F0"/>
    <w:rsid w:val="00BD2D8C"/>
    <w:rsid w:val="00BD5745"/>
    <w:rsid w:val="00BD6EC8"/>
    <w:rsid w:val="00BD7374"/>
    <w:rsid w:val="00BE11F6"/>
    <w:rsid w:val="00BE1E55"/>
    <w:rsid w:val="00BE297E"/>
    <w:rsid w:val="00BE2E8C"/>
    <w:rsid w:val="00BE2EC7"/>
    <w:rsid w:val="00BE5AF3"/>
    <w:rsid w:val="00BE7CD8"/>
    <w:rsid w:val="00BF1BC0"/>
    <w:rsid w:val="00BF42AB"/>
    <w:rsid w:val="00BF62BA"/>
    <w:rsid w:val="00BF6477"/>
    <w:rsid w:val="00BF7013"/>
    <w:rsid w:val="00C00A65"/>
    <w:rsid w:val="00C01006"/>
    <w:rsid w:val="00C014D1"/>
    <w:rsid w:val="00C0196A"/>
    <w:rsid w:val="00C01B89"/>
    <w:rsid w:val="00C01C2D"/>
    <w:rsid w:val="00C01D76"/>
    <w:rsid w:val="00C0454E"/>
    <w:rsid w:val="00C125DF"/>
    <w:rsid w:val="00C17198"/>
    <w:rsid w:val="00C17383"/>
    <w:rsid w:val="00C17D52"/>
    <w:rsid w:val="00C2244E"/>
    <w:rsid w:val="00C241D1"/>
    <w:rsid w:val="00C2558B"/>
    <w:rsid w:val="00C30871"/>
    <w:rsid w:val="00C31329"/>
    <w:rsid w:val="00C31896"/>
    <w:rsid w:val="00C31DF0"/>
    <w:rsid w:val="00C32649"/>
    <w:rsid w:val="00C33C52"/>
    <w:rsid w:val="00C33DEB"/>
    <w:rsid w:val="00C34228"/>
    <w:rsid w:val="00C3556B"/>
    <w:rsid w:val="00C361D8"/>
    <w:rsid w:val="00C371DE"/>
    <w:rsid w:val="00C37514"/>
    <w:rsid w:val="00C3799D"/>
    <w:rsid w:val="00C379F1"/>
    <w:rsid w:val="00C40A53"/>
    <w:rsid w:val="00C4102B"/>
    <w:rsid w:val="00C434BB"/>
    <w:rsid w:val="00C45826"/>
    <w:rsid w:val="00C549FA"/>
    <w:rsid w:val="00C57C64"/>
    <w:rsid w:val="00C6059E"/>
    <w:rsid w:val="00C62924"/>
    <w:rsid w:val="00C641FD"/>
    <w:rsid w:val="00C6459C"/>
    <w:rsid w:val="00C657A7"/>
    <w:rsid w:val="00C65F6E"/>
    <w:rsid w:val="00C66078"/>
    <w:rsid w:val="00C6685A"/>
    <w:rsid w:val="00C70B15"/>
    <w:rsid w:val="00C736DF"/>
    <w:rsid w:val="00C74111"/>
    <w:rsid w:val="00C757FF"/>
    <w:rsid w:val="00C76B1C"/>
    <w:rsid w:val="00C771F4"/>
    <w:rsid w:val="00C82495"/>
    <w:rsid w:val="00C82CD3"/>
    <w:rsid w:val="00C8492F"/>
    <w:rsid w:val="00C855BB"/>
    <w:rsid w:val="00C85CD4"/>
    <w:rsid w:val="00C87CDA"/>
    <w:rsid w:val="00C903E2"/>
    <w:rsid w:val="00C91A8F"/>
    <w:rsid w:val="00C91F65"/>
    <w:rsid w:val="00C922EC"/>
    <w:rsid w:val="00C95076"/>
    <w:rsid w:val="00C9692A"/>
    <w:rsid w:val="00C971FC"/>
    <w:rsid w:val="00CA2EFC"/>
    <w:rsid w:val="00CA3B77"/>
    <w:rsid w:val="00CA551B"/>
    <w:rsid w:val="00CA738B"/>
    <w:rsid w:val="00CA7563"/>
    <w:rsid w:val="00CB1324"/>
    <w:rsid w:val="00CB15A9"/>
    <w:rsid w:val="00CB587E"/>
    <w:rsid w:val="00CB5AEE"/>
    <w:rsid w:val="00CB6D03"/>
    <w:rsid w:val="00CB71A4"/>
    <w:rsid w:val="00CB730C"/>
    <w:rsid w:val="00CC00FC"/>
    <w:rsid w:val="00CC0FE9"/>
    <w:rsid w:val="00CC1BB7"/>
    <w:rsid w:val="00CC58B4"/>
    <w:rsid w:val="00CC59FF"/>
    <w:rsid w:val="00CD074F"/>
    <w:rsid w:val="00CD0F23"/>
    <w:rsid w:val="00CD258A"/>
    <w:rsid w:val="00CD2A07"/>
    <w:rsid w:val="00CD32F2"/>
    <w:rsid w:val="00CD352D"/>
    <w:rsid w:val="00CD40C0"/>
    <w:rsid w:val="00CD5AB5"/>
    <w:rsid w:val="00CD637F"/>
    <w:rsid w:val="00CD65A3"/>
    <w:rsid w:val="00CE10F3"/>
    <w:rsid w:val="00CE52BF"/>
    <w:rsid w:val="00CE7504"/>
    <w:rsid w:val="00CF1171"/>
    <w:rsid w:val="00CF118B"/>
    <w:rsid w:val="00CF3AD0"/>
    <w:rsid w:val="00CF3EE3"/>
    <w:rsid w:val="00CF4D97"/>
    <w:rsid w:val="00CF750F"/>
    <w:rsid w:val="00D00249"/>
    <w:rsid w:val="00D00698"/>
    <w:rsid w:val="00D00C89"/>
    <w:rsid w:val="00D01267"/>
    <w:rsid w:val="00D01E5C"/>
    <w:rsid w:val="00D01E97"/>
    <w:rsid w:val="00D02459"/>
    <w:rsid w:val="00D04F74"/>
    <w:rsid w:val="00D062C8"/>
    <w:rsid w:val="00D06CA2"/>
    <w:rsid w:val="00D079C3"/>
    <w:rsid w:val="00D109C3"/>
    <w:rsid w:val="00D13226"/>
    <w:rsid w:val="00D137A6"/>
    <w:rsid w:val="00D13EF1"/>
    <w:rsid w:val="00D1544B"/>
    <w:rsid w:val="00D20CC3"/>
    <w:rsid w:val="00D23963"/>
    <w:rsid w:val="00D23F99"/>
    <w:rsid w:val="00D25945"/>
    <w:rsid w:val="00D26E4E"/>
    <w:rsid w:val="00D31D00"/>
    <w:rsid w:val="00D31D2C"/>
    <w:rsid w:val="00D333D8"/>
    <w:rsid w:val="00D3674A"/>
    <w:rsid w:val="00D456B1"/>
    <w:rsid w:val="00D475A9"/>
    <w:rsid w:val="00D47726"/>
    <w:rsid w:val="00D516B6"/>
    <w:rsid w:val="00D522AE"/>
    <w:rsid w:val="00D5415D"/>
    <w:rsid w:val="00D55BF0"/>
    <w:rsid w:val="00D600E0"/>
    <w:rsid w:val="00D6125C"/>
    <w:rsid w:val="00D6282F"/>
    <w:rsid w:val="00D62B7A"/>
    <w:rsid w:val="00D63091"/>
    <w:rsid w:val="00D63B73"/>
    <w:rsid w:val="00D640FF"/>
    <w:rsid w:val="00D64CA2"/>
    <w:rsid w:val="00D700CB"/>
    <w:rsid w:val="00D70A1F"/>
    <w:rsid w:val="00D71957"/>
    <w:rsid w:val="00D7280B"/>
    <w:rsid w:val="00D73250"/>
    <w:rsid w:val="00D76181"/>
    <w:rsid w:val="00D7678A"/>
    <w:rsid w:val="00D77117"/>
    <w:rsid w:val="00D77DE2"/>
    <w:rsid w:val="00D83371"/>
    <w:rsid w:val="00D8373E"/>
    <w:rsid w:val="00D83F9A"/>
    <w:rsid w:val="00D846C5"/>
    <w:rsid w:val="00D85048"/>
    <w:rsid w:val="00D86284"/>
    <w:rsid w:val="00D87092"/>
    <w:rsid w:val="00D87F51"/>
    <w:rsid w:val="00D9091F"/>
    <w:rsid w:val="00D9160A"/>
    <w:rsid w:val="00D9278E"/>
    <w:rsid w:val="00D939C6"/>
    <w:rsid w:val="00D93C66"/>
    <w:rsid w:val="00D9491A"/>
    <w:rsid w:val="00D94F11"/>
    <w:rsid w:val="00D95D23"/>
    <w:rsid w:val="00D976B1"/>
    <w:rsid w:val="00D97D1F"/>
    <w:rsid w:val="00DA0AAA"/>
    <w:rsid w:val="00DA5180"/>
    <w:rsid w:val="00DA5554"/>
    <w:rsid w:val="00DA741A"/>
    <w:rsid w:val="00DB21A8"/>
    <w:rsid w:val="00DB25AD"/>
    <w:rsid w:val="00DB2909"/>
    <w:rsid w:val="00DB37B4"/>
    <w:rsid w:val="00DB5566"/>
    <w:rsid w:val="00DC2649"/>
    <w:rsid w:val="00DC355D"/>
    <w:rsid w:val="00DC4299"/>
    <w:rsid w:val="00DC6750"/>
    <w:rsid w:val="00DC7842"/>
    <w:rsid w:val="00DD2BF3"/>
    <w:rsid w:val="00DD4163"/>
    <w:rsid w:val="00DD48DD"/>
    <w:rsid w:val="00DD56A4"/>
    <w:rsid w:val="00DD5FB8"/>
    <w:rsid w:val="00DD70A0"/>
    <w:rsid w:val="00DE387E"/>
    <w:rsid w:val="00DE71C5"/>
    <w:rsid w:val="00DE77C8"/>
    <w:rsid w:val="00DE7DEA"/>
    <w:rsid w:val="00DF0BCA"/>
    <w:rsid w:val="00DF1030"/>
    <w:rsid w:val="00DF2634"/>
    <w:rsid w:val="00DF6556"/>
    <w:rsid w:val="00DF6732"/>
    <w:rsid w:val="00DF6C91"/>
    <w:rsid w:val="00E0602E"/>
    <w:rsid w:val="00E06994"/>
    <w:rsid w:val="00E10F5E"/>
    <w:rsid w:val="00E12CCA"/>
    <w:rsid w:val="00E165F1"/>
    <w:rsid w:val="00E1742F"/>
    <w:rsid w:val="00E215D8"/>
    <w:rsid w:val="00E21A5D"/>
    <w:rsid w:val="00E30351"/>
    <w:rsid w:val="00E32516"/>
    <w:rsid w:val="00E33BD6"/>
    <w:rsid w:val="00E35001"/>
    <w:rsid w:val="00E3526A"/>
    <w:rsid w:val="00E35652"/>
    <w:rsid w:val="00E3600D"/>
    <w:rsid w:val="00E36736"/>
    <w:rsid w:val="00E37553"/>
    <w:rsid w:val="00E3762F"/>
    <w:rsid w:val="00E41DE4"/>
    <w:rsid w:val="00E42043"/>
    <w:rsid w:val="00E4212E"/>
    <w:rsid w:val="00E44955"/>
    <w:rsid w:val="00E45D8B"/>
    <w:rsid w:val="00E4672D"/>
    <w:rsid w:val="00E470D6"/>
    <w:rsid w:val="00E5046A"/>
    <w:rsid w:val="00E512C4"/>
    <w:rsid w:val="00E5479C"/>
    <w:rsid w:val="00E55975"/>
    <w:rsid w:val="00E56A17"/>
    <w:rsid w:val="00E57E0E"/>
    <w:rsid w:val="00E61B1F"/>
    <w:rsid w:val="00E63D51"/>
    <w:rsid w:val="00E66890"/>
    <w:rsid w:val="00E66F2B"/>
    <w:rsid w:val="00E671D8"/>
    <w:rsid w:val="00E74380"/>
    <w:rsid w:val="00E7488E"/>
    <w:rsid w:val="00E75CB2"/>
    <w:rsid w:val="00E760AE"/>
    <w:rsid w:val="00E765AB"/>
    <w:rsid w:val="00E76733"/>
    <w:rsid w:val="00E80F2B"/>
    <w:rsid w:val="00E81286"/>
    <w:rsid w:val="00E81536"/>
    <w:rsid w:val="00E820B9"/>
    <w:rsid w:val="00E83023"/>
    <w:rsid w:val="00E87A22"/>
    <w:rsid w:val="00E9139B"/>
    <w:rsid w:val="00E919E0"/>
    <w:rsid w:val="00E91B4A"/>
    <w:rsid w:val="00E92571"/>
    <w:rsid w:val="00E92BA6"/>
    <w:rsid w:val="00E938A0"/>
    <w:rsid w:val="00E952F7"/>
    <w:rsid w:val="00EA0CF5"/>
    <w:rsid w:val="00EA0D41"/>
    <w:rsid w:val="00EA13C1"/>
    <w:rsid w:val="00EA2AD0"/>
    <w:rsid w:val="00EA34B7"/>
    <w:rsid w:val="00EA3628"/>
    <w:rsid w:val="00EA6A71"/>
    <w:rsid w:val="00EB0CA9"/>
    <w:rsid w:val="00EB100A"/>
    <w:rsid w:val="00EB25D6"/>
    <w:rsid w:val="00EB30D6"/>
    <w:rsid w:val="00EB4436"/>
    <w:rsid w:val="00EB4472"/>
    <w:rsid w:val="00EB6EEC"/>
    <w:rsid w:val="00EB73CA"/>
    <w:rsid w:val="00EC0216"/>
    <w:rsid w:val="00EC3E43"/>
    <w:rsid w:val="00EC4277"/>
    <w:rsid w:val="00EC4BD0"/>
    <w:rsid w:val="00ED0264"/>
    <w:rsid w:val="00ED251D"/>
    <w:rsid w:val="00ED3B79"/>
    <w:rsid w:val="00ED67C7"/>
    <w:rsid w:val="00ED7120"/>
    <w:rsid w:val="00EE5CDA"/>
    <w:rsid w:val="00EE6072"/>
    <w:rsid w:val="00EE71AA"/>
    <w:rsid w:val="00EE77D1"/>
    <w:rsid w:val="00EF415A"/>
    <w:rsid w:val="00EF448C"/>
    <w:rsid w:val="00EF7388"/>
    <w:rsid w:val="00EF786F"/>
    <w:rsid w:val="00EF792A"/>
    <w:rsid w:val="00EF7990"/>
    <w:rsid w:val="00F02FC2"/>
    <w:rsid w:val="00F03856"/>
    <w:rsid w:val="00F03B80"/>
    <w:rsid w:val="00F04863"/>
    <w:rsid w:val="00F04C97"/>
    <w:rsid w:val="00F0508D"/>
    <w:rsid w:val="00F074D0"/>
    <w:rsid w:val="00F07D3A"/>
    <w:rsid w:val="00F11BC0"/>
    <w:rsid w:val="00F125D5"/>
    <w:rsid w:val="00F13635"/>
    <w:rsid w:val="00F13FA8"/>
    <w:rsid w:val="00F15389"/>
    <w:rsid w:val="00F20058"/>
    <w:rsid w:val="00F20492"/>
    <w:rsid w:val="00F20712"/>
    <w:rsid w:val="00F211B1"/>
    <w:rsid w:val="00F2126D"/>
    <w:rsid w:val="00F21F97"/>
    <w:rsid w:val="00F22F36"/>
    <w:rsid w:val="00F2554C"/>
    <w:rsid w:val="00F334C8"/>
    <w:rsid w:val="00F35747"/>
    <w:rsid w:val="00F371DF"/>
    <w:rsid w:val="00F401DB"/>
    <w:rsid w:val="00F40872"/>
    <w:rsid w:val="00F41DF5"/>
    <w:rsid w:val="00F43810"/>
    <w:rsid w:val="00F43A70"/>
    <w:rsid w:val="00F44899"/>
    <w:rsid w:val="00F46690"/>
    <w:rsid w:val="00F50C6C"/>
    <w:rsid w:val="00F543EB"/>
    <w:rsid w:val="00F55CCC"/>
    <w:rsid w:val="00F57853"/>
    <w:rsid w:val="00F60560"/>
    <w:rsid w:val="00F61240"/>
    <w:rsid w:val="00F62D27"/>
    <w:rsid w:val="00F6395D"/>
    <w:rsid w:val="00F64249"/>
    <w:rsid w:val="00F64468"/>
    <w:rsid w:val="00F67C7E"/>
    <w:rsid w:val="00F67DF5"/>
    <w:rsid w:val="00F729FB"/>
    <w:rsid w:val="00F74BF2"/>
    <w:rsid w:val="00F74D10"/>
    <w:rsid w:val="00F8231D"/>
    <w:rsid w:val="00F827CD"/>
    <w:rsid w:val="00F832C9"/>
    <w:rsid w:val="00F83D06"/>
    <w:rsid w:val="00F84476"/>
    <w:rsid w:val="00F8460E"/>
    <w:rsid w:val="00F863BC"/>
    <w:rsid w:val="00F8701E"/>
    <w:rsid w:val="00F931D5"/>
    <w:rsid w:val="00F95C1C"/>
    <w:rsid w:val="00FA38CC"/>
    <w:rsid w:val="00FA3E0B"/>
    <w:rsid w:val="00FA7A02"/>
    <w:rsid w:val="00FB02C0"/>
    <w:rsid w:val="00FB0612"/>
    <w:rsid w:val="00FB0D3A"/>
    <w:rsid w:val="00FB2E01"/>
    <w:rsid w:val="00FB4BEB"/>
    <w:rsid w:val="00FB754C"/>
    <w:rsid w:val="00FB7ED5"/>
    <w:rsid w:val="00FC303D"/>
    <w:rsid w:val="00FC31A9"/>
    <w:rsid w:val="00FC4690"/>
    <w:rsid w:val="00FD068E"/>
    <w:rsid w:val="00FD07DA"/>
    <w:rsid w:val="00FD2007"/>
    <w:rsid w:val="00FD2A13"/>
    <w:rsid w:val="00FD5525"/>
    <w:rsid w:val="00FD5C66"/>
    <w:rsid w:val="00FD7F95"/>
    <w:rsid w:val="00FE5C5E"/>
    <w:rsid w:val="00FE67DD"/>
    <w:rsid w:val="00FE6A49"/>
    <w:rsid w:val="00FF0B8E"/>
    <w:rsid w:val="00FF386C"/>
    <w:rsid w:val="00FF3A3E"/>
    <w:rsid w:val="00FF7D79"/>
    <w:rsid w:val="06A9D70C"/>
    <w:rsid w:val="195D3C5C"/>
    <w:rsid w:val="201D09FD"/>
    <w:rsid w:val="20A9C7CF"/>
    <w:rsid w:val="27BB3272"/>
    <w:rsid w:val="3973DB9A"/>
    <w:rsid w:val="5DA4D4F0"/>
    <w:rsid w:val="61706734"/>
    <w:rsid w:val="64344FA7"/>
    <w:rsid w:val="6D3BF34C"/>
    <w:rsid w:val="7AED567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1C6B4D"/>
  <w15:chartTrackingRefBased/>
  <w15:docId w15:val="{E6CDF7D2-ADFF-4290-BFBD-453EF1CAA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731B"/>
    <w:rPr>
      <w:rFonts w:ascii="Arial" w:hAnsi="Arial"/>
      <w:sz w:val="22"/>
      <w:lang w:eastAsia="zh-CN"/>
    </w:rPr>
  </w:style>
  <w:style w:type="paragraph" w:styleId="Heading1">
    <w:name w:val="heading 1"/>
    <w:basedOn w:val="Normal"/>
    <w:next w:val="Normal"/>
    <w:link w:val="Heading1Char"/>
    <w:qFormat/>
    <w:rsid w:val="00CA738B"/>
    <w:pPr>
      <w:keepNext/>
      <w:pageBreakBefore/>
      <w:numPr>
        <w:numId w:val="3"/>
      </w:numPr>
      <w:tabs>
        <w:tab w:val="clear" w:pos="6390"/>
        <w:tab w:val="num" w:pos="567"/>
      </w:tabs>
      <w:spacing w:before="240" w:after="60" w:line="276" w:lineRule="auto"/>
      <w:ind w:left="567" w:hanging="567"/>
      <w:outlineLvl w:val="0"/>
    </w:pPr>
    <w:rPr>
      <w:b/>
      <w:bCs/>
      <w:caps/>
      <w:kern w:val="28"/>
      <w:sz w:val="32"/>
    </w:rPr>
  </w:style>
  <w:style w:type="paragraph" w:styleId="Heading2">
    <w:name w:val="heading 2"/>
    <w:basedOn w:val="Normal"/>
    <w:next w:val="Normal"/>
    <w:link w:val="Heading2Char"/>
    <w:qFormat/>
    <w:rsid w:val="00CA738B"/>
    <w:pPr>
      <w:keepNext/>
      <w:numPr>
        <w:ilvl w:val="1"/>
        <w:numId w:val="3"/>
      </w:numPr>
      <w:spacing w:before="240" w:after="60"/>
      <w:outlineLvl w:val="1"/>
    </w:pPr>
    <w:rPr>
      <w:b/>
      <w:sz w:val="28"/>
    </w:rPr>
  </w:style>
  <w:style w:type="paragraph" w:styleId="Heading3">
    <w:name w:val="heading 3"/>
    <w:basedOn w:val="Normal"/>
    <w:next w:val="Normal"/>
    <w:qFormat/>
    <w:rsid w:val="0032731B"/>
    <w:pPr>
      <w:keepNext/>
      <w:numPr>
        <w:ilvl w:val="2"/>
        <w:numId w:val="3"/>
      </w:numPr>
      <w:spacing w:before="240" w:after="60"/>
      <w:outlineLvl w:val="2"/>
    </w:pPr>
    <w:rPr>
      <w:b/>
    </w:rPr>
  </w:style>
  <w:style w:type="paragraph" w:styleId="Heading4">
    <w:name w:val="heading 4"/>
    <w:basedOn w:val="Normal"/>
    <w:next w:val="Normal"/>
    <w:qFormat/>
    <w:rsid w:val="0032731B"/>
    <w:pPr>
      <w:keepNext/>
      <w:numPr>
        <w:ilvl w:val="3"/>
        <w:numId w:val="3"/>
      </w:numPr>
      <w:spacing w:before="240" w:after="60"/>
      <w:outlineLvl w:val="3"/>
    </w:pPr>
  </w:style>
  <w:style w:type="paragraph" w:styleId="Heading5">
    <w:name w:val="heading 5"/>
    <w:basedOn w:val="Normal"/>
    <w:next w:val="Normal"/>
    <w:rsid w:val="00F04863"/>
    <w:pPr>
      <w:numPr>
        <w:ilvl w:val="4"/>
        <w:numId w:val="3"/>
      </w:numPr>
      <w:tabs>
        <w:tab w:val="clear" w:pos="1008"/>
        <w:tab w:val="num" w:pos="360"/>
      </w:tabs>
      <w:spacing w:before="240" w:after="60"/>
      <w:ind w:left="0" w:firstLine="0"/>
      <w:outlineLvl w:val="4"/>
    </w:pPr>
  </w:style>
  <w:style w:type="paragraph" w:styleId="Heading6">
    <w:name w:val="heading 6"/>
    <w:basedOn w:val="Normal"/>
    <w:next w:val="Normal"/>
    <w:rsid w:val="00F04863"/>
    <w:pPr>
      <w:numPr>
        <w:ilvl w:val="5"/>
        <w:numId w:val="3"/>
      </w:numPr>
      <w:tabs>
        <w:tab w:val="clear" w:pos="1152"/>
        <w:tab w:val="num" w:pos="360"/>
      </w:tabs>
      <w:spacing w:before="240" w:after="60"/>
      <w:ind w:left="0" w:firstLine="0"/>
      <w:outlineLvl w:val="5"/>
    </w:pPr>
  </w:style>
  <w:style w:type="paragraph" w:styleId="Heading7">
    <w:name w:val="heading 7"/>
    <w:basedOn w:val="Normal"/>
    <w:next w:val="Normal"/>
    <w:rsid w:val="00F04863"/>
    <w:pPr>
      <w:numPr>
        <w:ilvl w:val="6"/>
        <w:numId w:val="3"/>
      </w:numPr>
      <w:tabs>
        <w:tab w:val="clear" w:pos="1296"/>
        <w:tab w:val="num" w:pos="360"/>
      </w:tabs>
      <w:spacing w:before="240" w:after="60"/>
      <w:ind w:left="0" w:firstLine="0"/>
      <w:outlineLvl w:val="6"/>
    </w:pPr>
  </w:style>
  <w:style w:type="paragraph" w:styleId="Heading8">
    <w:name w:val="heading 8"/>
    <w:basedOn w:val="Normal"/>
    <w:next w:val="Normal"/>
    <w:rsid w:val="00F04863"/>
    <w:pPr>
      <w:numPr>
        <w:ilvl w:val="7"/>
        <w:numId w:val="3"/>
      </w:numPr>
      <w:tabs>
        <w:tab w:val="clear" w:pos="1440"/>
        <w:tab w:val="num" w:pos="360"/>
      </w:tabs>
      <w:spacing w:before="240" w:after="60"/>
      <w:ind w:left="0" w:firstLine="0"/>
      <w:outlineLvl w:val="7"/>
    </w:pPr>
  </w:style>
  <w:style w:type="paragraph" w:styleId="Heading9">
    <w:name w:val="heading 9"/>
    <w:basedOn w:val="Normal"/>
    <w:next w:val="Normal"/>
    <w:rsid w:val="00F04863"/>
    <w:pPr>
      <w:numPr>
        <w:ilvl w:val="8"/>
        <w:numId w:val="3"/>
      </w:numPr>
      <w:tabs>
        <w:tab w:val="clear" w:pos="1584"/>
        <w:tab w:val="num" w:pos="360"/>
      </w:tabs>
      <w:spacing w:before="240" w:after="60"/>
      <w:ind w:left="0" w:firstLine="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emiHidden/>
  </w:style>
  <w:style w:type="paragraph" w:styleId="NoSpacing">
    <w:name w:val="No Spacing"/>
    <w:uiPriority w:val="1"/>
    <w:qFormat/>
    <w:rsid w:val="0032731B"/>
    <w:rPr>
      <w:rFonts w:ascii="Arial" w:hAnsi="Arial"/>
      <w:sz w:val="22"/>
      <w:lang w:eastAsia="zh-CN"/>
    </w:rPr>
  </w:style>
  <w:style w:type="paragraph" w:customStyle="1" w:styleId="CoverPage">
    <w:name w:val="CoverPage"/>
    <w:basedOn w:val="Normal"/>
    <w:next w:val="Normal"/>
    <w:pPr>
      <w:spacing w:after="240"/>
      <w:jc w:val="center"/>
    </w:pPr>
    <w:rPr>
      <w:b/>
      <w:caps/>
      <w:sz w:val="28"/>
    </w:rPr>
  </w:style>
  <w:style w:type="character" w:customStyle="1" w:styleId="HeaderChar">
    <w:name w:val="Header Char"/>
    <w:link w:val="Header"/>
    <w:uiPriority w:val="99"/>
    <w:rsid w:val="00A00943"/>
    <w:rPr>
      <w:rFonts w:ascii="Arial" w:hAnsi="Arial"/>
    </w:rPr>
  </w:style>
  <w:style w:type="paragraph" w:styleId="BalloonText">
    <w:name w:val="Balloon Text"/>
    <w:basedOn w:val="Normal"/>
    <w:link w:val="BalloonTextChar"/>
    <w:uiPriority w:val="99"/>
    <w:semiHidden/>
    <w:unhideWhenUsed/>
    <w:rsid w:val="00BE7CD8"/>
    <w:rPr>
      <w:rFonts w:ascii="Tahoma" w:hAnsi="Tahoma" w:cs="Tahoma"/>
      <w:sz w:val="16"/>
      <w:szCs w:val="16"/>
    </w:rPr>
  </w:style>
  <w:style w:type="character" w:customStyle="1" w:styleId="BalloonTextChar">
    <w:name w:val="Balloon Text Char"/>
    <w:link w:val="BalloonText"/>
    <w:uiPriority w:val="99"/>
    <w:semiHidden/>
    <w:rsid w:val="00BE7CD8"/>
    <w:rPr>
      <w:rFonts w:ascii="Tahoma" w:hAnsi="Tahoma" w:cs="Tahoma"/>
      <w:sz w:val="16"/>
      <w:szCs w:val="16"/>
    </w:rPr>
  </w:style>
  <w:style w:type="character" w:customStyle="1" w:styleId="FooterChar">
    <w:name w:val="Footer Char"/>
    <w:link w:val="Footer"/>
    <w:uiPriority w:val="99"/>
    <w:rsid w:val="001D0DCD"/>
    <w:rPr>
      <w:rFonts w:ascii="Arial" w:hAnsi="Arial"/>
      <w:sz w:val="22"/>
    </w:rPr>
  </w:style>
  <w:style w:type="character" w:styleId="CommentReference">
    <w:name w:val="annotation reference"/>
    <w:uiPriority w:val="99"/>
    <w:semiHidden/>
    <w:unhideWhenUsed/>
    <w:rsid w:val="005C5CAF"/>
    <w:rPr>
      <w:sz w:val="16"/>
      <w:szCs w:val="16"/>
    </w:rPr>
  </w:style>
  <w:style w:type="paragraph" w:styleId="CommentText">
    <w:name w:val="annotation text"/>
    <w:basedOn w:val="Normal"/>
    <w:link w:val="CommentTextChar"/>
    <w:uiPriority w:val="99"/>
    <w:unhideWhenUsed/>
    <w:rsid w:val="005C5CAF"/>
    <w:rPr>
      <w:sz w:val="20"/>
    </w:rPr>
  </w:style>
  <w:style w:type="character" w:customStyle="1" w:styleId="CommentTextChar">
    <w:name w:val="Comment Text Char"/>
    <w:link w:val="CommentText"/>
    <w:uiPriority w:val="99"/>
    <w:rsid w:val="005C5CAF"/>
    <w:rPr>
      <w:rFonts w:ascii="Arial" w:hAnsi="Arial"/>
    </w:rPr>
  </w:style>
  <w:style w:type="paragraph" w:styleId="CommentSubject">
    <w:name w:val="annotation subject"/>
    <w:basedOn w:val="CommentText"/>
    <w:next w:val="CommentText"/>
    <w:link w:val="CommentSubjectChar"/>
    <w:uiPriority w:val="99"/>
    <w:semiHidden/>
    <w:unhideWhenUsed/>
    <w:rsid w:val="005C5CAF"/>
    <w:rPr>
      <w:b/>
      <w:bCs/>
    </w:rPr>
  </w:style>
  <w:style w:type="character" w:customStyle="1" w:styleId="CommentSubjectChar">
    <w:name w:val="Comment Subject Char"/>
    <w:link w:val="CommentSubject"/>
    <w:uiPriority w:val="99"/>
    <w:semiHidden/>
    <w:rsid w:val="005C5CAF"/>
    <w:rPr>
      <w:rFonts w:ascii="Arial" w:hAnsi="Arial"/>
      <w:b/>
      <w:bCs/>
    </w:rPr>
  </w:style>
  <w:style w:type="paragraph" w:styleId="TOC1">
    <w:name w:val="toc 1"/>
    <w:basedOn w:val="Normal"/>
    <w:next w:val="Normal"/>
    <w:autoRedefine/>
    <w:uiPriority w:val="39"/>
    <w:unhideWhenUsed/>
    <w:rsid w:val="00412736"/>
    <w:pPr>
      <w:spacing w:before="120"/>
    </w:pPr>
    <w:rPr>
      <w:rFonts w:asciiTheme="minorHAnsi" w:hAnsiTheme="minorHAnsi" w:cstheme="minorHAnsi"/>
      <w:b/>
      <w:bCs/>
      <w:i/>
      <w:iCs/>
      <w:sz w:val="24"/>
      <w:szCs w:val="24"/>
    </w:rPr>
  </w:style>
  <w:style w:type="character" w:styleId="Hyperlink">
    <w:name w:val="Hyperlink"/>
    <w:uiPriority w:val="99"/>
    <w:unhideWhenUsed/>
    <w:rsid w:val="00BD6EC8"/>
    <w:rPr>
      <w:color w:val="0000FF"/>
      <w:u w:val="single"/>
    </w:rPr>
  </w:style>
  <w:style w:type="paragraph" w:styleId="TOCHeading">
    <w:name w:val="TOC Heading"/>
    <w:basedOn w:val="Heading1"/>
    <w:next w:val="Normal"/>
    <w:uiPriority w:val="39"/>
    <w:unhideWhenUsed/>
    <w:qFormat/>
    <w:rsid w:val="0032731B"/>
    <w:pPr>
      <w:keepLines/>
      <w:pageBreakBefore w:val="0"/>
      <w:numPr>
        <w:numId w:val="0"/>
      </w:numPr>
      <w:spacing w:before="480" w:after="0"/>
      <w:outlineLvl w:val="9"/>
    </w:pPr>
    <w:rPr>
      <w:rFonts w:ascii="Cambria" w:eastAsia="SimSun" w:hAnsi="Cambria"/>
      <w:b w:val="0"/>
      <w:bCs w:val="0"/>
      <w:caps w:val="0"/>
      <w:color w:val="365F91"/>
      <w:kern w:val="0"/>
      <w:sz w:val="28"/>
      <w:szCs w:val="28"/>
      <w:lang w:val="en-US" w:eastAsia="ja-JP"/>
    </w:rPr>
  </w:style>
  <w:style w:type="paragraph" w:customStyle="1" w:styleId="15Spacing">
    <w:name w:val="1.5 Spacing"/>
    <w:basedOn w:val="Normal"/>
    <w:link w:val="15SpacingChar"/>
    <w:qFormat/>
    <w:rsid w:val="0032731B"/>
    <w:pPr>
      <w:spacing w:line="360" w:lineRule="auto"/>
    </w:pPr>
  </w:style>
  <w:style w:type="paragraph" w:customStyle="1" w:styleId="12Spacing">
    <w:name w:val="1.2 Spacing"/>
    <w:basedOn w:val="Normal"/>
    <w:qFormat/>
    <w:rsid w:val="0032731B"/>
    <w:pPr>
      <w:spacing w:line="288" w:lineRule="auto"/>
    </w:pPr>
  </w:style>
  <w:style w:type="paragraph" w:styleId="Caption">
    <w:name w:val="caption"/>
    <w:basedOn w:val="Normal"/>
    <w:next w:val="Normal"/>
    <w:uiPriority w:val="35"/>
    <w:unhideWhenUsed/>
    <w:qFormat/>
    <w:rsid w:val="008C27A6"/>
    <w:pPr>
      <w:spacing w:after="200"/>
      <w:jc w:val="center"/>
    </w:pPr>
    <w:rPr>
      <w:b/>
      <w:bCs/>
      <w:sz w:val="20"/>
      <w:szCs w:val="18"/>
    </w:rPr>
  </w:style>
  <w:style w:type="paragraph" w:styleId="TableofFigures">
    <w:name w:val="table of figures"/>
    <w:basedOn w:val="Normal"/>
    <w:next w:val="Normal"/>
    <w:uiPriority w:val="99"/>
    <w:unhideWhenUsed/>
    <w:rsid w:val="00D23F99"/>
    <w:pPr>
      <w:ind w:left="440" w:hanging="440"/>
    </w:pPr>
    <w:rPr>
      <w:rFonts w:asciiTheme="minorHAnsi" w:hAnsiTheme="minorHAnsi" w:cstheme="minorHAnsi"/>
      <w:smallCaps/>
      <w:sz w:val="20"/>
    </w:rPr>
  </w:style>
  <w:style w:type="character" w:styleId="FollowedHyperlink">
    <w:name w:val="FollowedHyperlink"/>
    <w:uiPriority w:val="99"/>
    <w:semiHidden/>
    <w:unhideWhenUsed/>
    <w:rsid w:val="006A0E8C"/>
    <w:rPr>
      <w:color w:val="800080"/>
      <w:u w:val="single"/>
    </w:rPr>
  </w:style>
  <w:style w:type="character" w:customStyle="1" w:styleId="Heading1Char">
    <w:name w:val="Heading 1 Char"/>
    <w:link w:val="Heading1"/>
    <w:rsid w:val="00CA738B"/>
    <w:rPr>
      <w:rFonts w:ascii="Arial" w:hAnsi="Arial"/>
      <w:b/>
      <w:bCs/>
      <w:caps/>
      <w:kern w:val="28"/>
      <w:sz w:val="32"/>
      <w:lang w:eastAsia="zh-CN"/>
    </w:rPr>
  </w:style>
  <w:style w:type="paragraph" w:styleId="TOC2">
    <w:name w:val="toc 2"/>
    <w:basedOn w:val="Normal"/>
    <w:next w:val="Normal"/>
    <w:autoRedefine/>
    <w:uiPriority w:val="39"/>
    <w:unhideWhenUsed/>
    <w:rsid w:val="00412736"/>
    <w:pPr>
      <w:spacing w:before="120"/>
      <w:ind w:left="220"/>
    </w:pPr>
    <w:rPr>
      <w:rFonts w:asciiTheme="minorHAnsi" w:hAnsiTheme="minorHAnsi" w:cstheme="minorHAnsi"/>
      <w:b/>
      <w:bCs/>
      <w:szCs w:val="22"/>
    </w:rPr>
  </w:style>
  <w:style w:type="paragraph" w:styleId="Revision">
    <w:name w:val="Revision"/>
    <w:hidden/>
    <w:uiPriority w:val="99"/>
    <w:semiHidden/>
    <w:rsid w:val="00D87F51"/>
    <w:rPr>
      <w:rFonts w:ascii="Arial" w:hAnsi="Arial"/>
      <w:sz w:val="22"/>
      <w:lang w:eastAsia="zh-CN"/>
    </w:rPr>
  </w:style>
  <w:style w:type="paragraph" w:styleId="ListParagraph">
    <w:name w:val="List Paragraph"/>
    <w:basedOn w:val="Normal"/>
    <w:uiPriority w:val="34"/>
    <w:qFormat/>
    <w:rsid w:val="007364B7"/>
    <w:pPr>
      <w:ind w:left="720"/>
    </w:pPr>
  </w:style>
  <w:style w:type="paragraph" w:customStyle="1" w:styleId="EndNoteBibliographyTitle">
    <w:name w:val="EndNote Bibliography Title"/>
    <w:basedOn w:val="Normal"/>
    <w:link w:val="EndNoteBibliographyTitleChar"/>
    <w:rsid w:val="00AF0982"/>
    <w:pPr>
      <w:jc w:val="center"/>
    </w:pPr>
    <w:rPr>
      <w:rFonts w:cs="Arial"/>
      <w:noProof/>
    </w:rPr>
  </w:style>
  <w:style w:type="character" w:customStyle="1" w:styleId="15SpacingChar">
    <w:name w:val="1.5 Spacing Char"/>
    <w:basedOn w:val="DefaultParagraphFont"/>
    <w:link w:val="15Spacing"/>
    <w:rsid w:val="00AF0982"/>
    <w:rPr>
      <w:rFonts w:ascii="Arial" w:hAnsi="Arial"/>
      <w:sz w:val="22"/>
      <w:lang w:eastAsia="zh-CN"/>
    </w:rPr>
  </w:style>
  <w:style w:type="character" w:customStyle="1" w:styleId="EndNoteBibliographyTitleChar">
    <w:name w:val="EndNote Bibliography Title Char"/>
    <w:basedOn w:val="15SpacingChar"/>
    <w:link w:val="EndNoteBibliographyTitle"/>
    <w:rsid w:val="00AF0982"/>
    <w:rPr>
      <w:rFonts w:ascii="Arial" w:hAnsi="Arial" w:cs="Arial"/>
      <w:noProof/>
      <w:sz w:val="22"/>
      <w:lang w:eastAsia="zh-CN"/>
    </w:rPr>
  </w:style>
  <w:style w:type="paragraph" w:customStyle="1" w:styleId="EndNoteBibliography">
    <w:name w:val="EndNote Bibliography"/>
    <w:basedOn w:val="Normal"/>
    <w:link w:val="EndNoteBibliographyChar"/>
    <w:rsid w:val="00AF0982"/>
    <w:rPr>
      <w:rFonts w:cs="Arial"/>
      <w:noProof/>
    </w:rPr>
  </w:style>
  <w:style w:type="character" w:customStyle="1" w:styleId="EndNoteBibliographyChar">
    <w:name w:val="EndNote Bibliography Char"/>
    <w:basedOn w:val="15SpacingChar"/>
    <w:link w:val="EndNoteBibliography"/>
    <w:rsid w:val="00AF0982"/>
    <w:rPr>
      <w:rFonts w:ascii="Arial" w:hAnsi="Arial" w:cs="Arial"/>
      <w:noProof/>
      <w:sz w:val="22"/>
      <w:lang w:eastAsia="zh-CN"/>
    </w:rPr>
  </w:style>
  <w:style w:type="character" w:styleId="Strong">
    <w:name w:val="Strong"/>
    <w:basedOn w:val="DefaultParagraphFont"/>
    <w:uiPriority w:val="22"/>
    <w:qFormat/>
    <w:rsid w:val="00EB30D6"/>
    <w:rPr>
      <w:b/>
      <w:bCs/>
    </w:rPr>
  </w:style>
  <w:style w:type="paragraph" w:styleId="NormalWeb">
    <w:name w:val="Normal (Web)"/>
    <w:basedOn w:val="Normal"/>
    <w:uiPriority w:val="99"/>
    <w:semiHidden/>
    <w:unhideWhenUsed/>
    <w:rsid w:val="00EB30D6"/>
    <w:pPr>
      <w:spacing w:before="100" w:beforeAutospacing="1" w:after="100" w:afterAutospacing="1"/>
    </w:pPr>
    <w:rPr>
      <w:rFonts w:ascii="Times New Roman" w:hAnsi="Times New Roman"/>
      <w:sz w:val="24"/>
      <w:szCs w:val="24"/>
      <w:lang w:eastAsia="en-GB"/>
    </w:rPr>
  </w:style>
  <w:style w:type="character" w:styleId="UnresolvedMention">
    <w:name w:val="Unresolved Mention"/>
    <w:basedOn w:val="DefaultParagraphFont"/>
    <w:uiPriority w:val="99"/>
    <w:semiHidden/>
    <w:unhideWhenUsed/>
    <w:rsid w:val="00802DA2"/>
    <w:rPr>
      <w:color w:val="605E5C"/>
      <w:shd w:val="clear" w:color="auto" w:fill="E1DFDD"/>
    </w:rPr>
  </w:style>
  <w:style w:type="character" w:styleId="HTMLCode">
    <w:name w:val="HTML Code"/>
    <w:basedOn w:val="DefaultParagraphFont"/>
    <w:uiPriority w:val="99"/>
    <w:semiHidden/>
    <w:unhideWhenUsed/>
    <w:rsid w:val="00BE2EC7"/>
    <w:rPr>
      <w:rFonts w:ascii="Courier New" w:eastAsia="Times New Roman" w:hAnsi="Courier New" w:cs="Courier New"/>
      <w:sz w:val="20"/>
      <w:szCs w:val="20"/>
    </w:rPr>
  </w:style>
  <w:style w:type="character" w:styleId="PlaceholderText">
    <w:name w:val="Placeholder Text"/>
    <w:basedOn w:val="DefaultParagraphFont"/>
    <w:uiPriority w:val="99"/>
    <w:semiHidden/>
    <w:rsid w:val="003E4D7E"/>
    <w:rPr>
      <w:color w:val="666666"/>
    </w:rPr>
  </w:style>
  <w:style w:type="character" w:customStyle="1" w:styleId="mord">
    <w:name w:val="mord"/>
    <w:basedOn w:val="DefaultParagraphFont"/>
    <w:rsid w:val="004260F7"/>
  </w:style>
  <w:style w:type="character" w:customStyle="1" w:styleId="mrel">
    <w:name w:val="mrel"/>
    <w:basedOn w:val="DefaultParagraphFont"/>
    <w:rsid w:val="004260F7"/>
  </w:style>
  <w:style w:type="character" w:customStyle="1" w:styleId="mop">
    <w:name w:val="mop"/>
    <w:basedOn w:val="DefaultParagraphFont"/>
    <w:rsid w:val="004260F7"/>
  </w:style>
  <w:style w:type="character" w:customStyle="1" w:styleId="mopen">
    <w:name w:val="mopen"/>
    <w:basedOn w:val="DefaultParagraphFont"/>
    <w:rsid w:val="004260F7"/>
  </w:style>
  <w:style w:type="character" w:customStyle="1" w:styleId="delimsizing">
    <w:name w:val="delimsizing"/>
    <w:basedOn w:val="DefaultParagraphFont"/>
    <w:rsid w:val="004260F7"/>
  </w:style>
  <w:style w:type="character" w:customStyle="1" w:styleId="vlist-s">
    <w:name w:val="vlist-s"/>
    <w:basedOn w:val="DefaultParagraphFont"/>
    <w:rsid w:val="004260F7"/>
  </w:style>
  <w:style w:type="character" w:customStyle="1" w:styleId="mclose">
    <w:name w:val="mclose"/>
    <w:basedOn w:val="DefaultParagraphFont"/>
    <w:rsid w:val="004260F7"/>
  </w:style>
  <w:style w:type="character" w:customStyle="1" w:styleId="katex-mathml">
    <w:name w:val="katex-mathml"/>
    <w:basedOn w:val="DefaultParagraphFont"/>
    <w:rsid w:val="004260F7"/>
  </w:style>
  <w:style w:type="character" w:customStyle="1" w:styleId="mpunct">
    <w:name w:val="mpunct"/>
    <w:basedOn w:val="DefaultParagraphFont"/>
    <w:rsid w:val="004260F7"/>
  </w:style>
  <w:style w:type="paragraph" w:styleId="TOC3">
    <w:name w:val="toc 3"/>
    <w:basedOn w:val="Normal"/>
    <w:next w:val="Normal"/>
    <w:autoRedefine/>
    <w:uiPriority w:val="39"/>
    <w:unhideWhenUsed/>
    <w:rsid w:val="00362129"/>
    <w:pPr>
      <w:ind w:left="440"/>
    </w:pPr>
    <w:rPr>
      <w:rFonts w:asciiTheme="minorHAnsi" w:hAnsiTheme="minorHAnsi" w:cstheme="minorHAnsi"/>
      <w:sz w:val="20"/>
    </w:rPr>
  </w:style>
  <w:style w:type="paragraph" w:styleId="TOC4">
    <w:name w:val="toc 4"/>
    <w:basedOn w:val="Normal"/>
    <w:next w:val="Normal"/>
    <w:autoRedefine/>
    <w:uiPriority w:val="39"/>
    <w:semiHidden/>
    <w:unhideWhenUsed/>
    <w:rsid w:val="00362129"/>
    <w:pPr>
      <w:ind w:left="660"/>
    </w:pPr>
    <w:rPr>
      <w:rFonts w:asciiTheme="minorHAnsi" w:hAnsiTheme="minorHAnsi" w:cstheme="minorHAnsi"/>
      <w:sz w:val="20"/>
    </w:rPr>
  </w:style>
  <w:style w:type="paragraph" w:styleId="TOC5">
    <w:name w:val="toc 5"/>
    <w:basedOn w:val="Normal"/>
    <w:next w:val="Normal"/>
    <w:autoRedefine/>
    <w:uiPriority w:val="39"/>
    <w:semiHidden/>
    <w:unhideWhenUsed/>
    <w:rsid w:val="00362129"/>
    <w:pPr>
      <w:ind w:left="880"/>
    </w:pPr>
    <w:rPr>
      <w:rFonts w:asciiTheme="minorHAnsi" w:hAnsiTheme="minorHAnsi" w:cstheme="minorHAnsi"/>
      <w:sz w:val="20"/>
    </w:rPr>
  </w:style>
  <w:style w:type="paragraph" w:styleId="TOC6">
    <w:name w:val="toc 6"/>
    <w:basedOn w:val="Normal"/>
    <w:next w:val="Normal"/>
    <w:autoRedefine/>
    <w:uiPriority w:val="39"/>
    <w:semiHidden/>
    <w:unhideWhenUsed/>
    <w:rsid w:val="00362129"/>
    <w:pPr>
      <w:ind w:left="1100"/>
    </w:pPr>
    <w:rPr>
      <w:rFonts w:asciiTheme="minorHAnsi" w:hAnsiTheme="minorHAnsi" w:cstheme="minorHAnsi"/>
      <w:sz w:val="20"/>
    </w:rPr>
  </w:style>
  <w:style w:type="paragraph" w:styleId="TOC7">
    <w:name w:val="toc 7"/>
    <w:basedOn w:val="Normal"/>
    <w:next w:val="Normal"/>
    <w:autoRedefine/>
    <w:uiPriority w:val="39"/>
    <w:semiHidden/>
    <w:unhideWhenUsed/>
    <w:rsid w:val="00362129"/>
    <w:pPr>
      <w:ind w:left="1320"/>
    </w:pPr>
    <w:rPr>
      <w:rFonts w:asciiTheme="minorHAnsi" w:hAnsiTheme="minorHAnsi" w:cstheme="minorHAnsi"/>
      <w:sz w:val="20"/>
    </w:rPr>
  </w:style>
  <w:style w:type="paragraph" w:styleId="TOC8">
    <w:name w:val="toc 8"/>
    <w:basedOn w:val="Normal"/>
    <w:next w:val="Normal"/>
    <w:autoRedefine/>
    <w:uiPriority w:val="39"/>
    <w:semiHidden/>
    <w:unhideWhenUsed/>
    <w:rsid w:val="00362129"/>
    <w:pPr>
      <w:ind w:left="1540"/>
    </w:pPr>
    <w:rPr>
      <w:rFonts w:asciiTheme="minorHAnsi" w:hAnsiTheme="minorHAnsi" w:cstheme="minorHAnsi"/>
      <w:sz w:val="20"/>
    </w:rPr>
  </w:style>
  <w:style w:type="paragraph" w:styleId="TOC9">
    <w:name w:val="toc 9"/>
    <w:basedOn w:val="Normal"/>
    <w:next w:val="Normal"/>
    <w:autoRedefine/>
    <w:uiPriority w:val="39"/>
    <w:semiHidden/>
    <w:unhideWhenUsed/>
    <w:rsid w:val="00362129"/>
    <w:pPr>
      <w:ind w:left="1760"/>
    </w:pPr>
    <w:rPr>
      <w:rFonts w:asciiTheme="minorHAnsi" w:hAnsiTheme="minorHAnsi" w:cstheme="minorHAnsi"/>
      <w:sz w:val="20"/>
    </w:rPr>
  </w:style>
  <w:style w:type="table" w:styleId="TableGrid">
    <w:name w:val="Table Grid"/>
    <w:basedOn w:val="TableNormal"/>
    <w:uiPriority w:val="59"/>
    <w:rsid w:val="00C01D7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hitespace-normal">
    <w:name w:val="whitespace-normal"/>
    <w:basedOn w:val="Normal"/>
    <w:rsid w:val="000B2A89"/>
    <w:pPr>
      <w:spacing w:before="100" w:beforeAutospacing="1" w:after="100" w:afterAutospacing="1"/>
    </w:pPr>
    <w:rPr>
      <w:rFonts w:ascii="Times New Roman" w:hAnsi="Times New Roman"/>
      <w:sz w:val="24"/>
      <w:szCs w:val="24"/>
      <w:lang w:eastAsia="en-GB"/>
    </w:rPr>
  </w:style>
  <w:style w:type="character" w:customStyle="1" w:styleId="Heading2Char">
    <w:name w:val="Heading 2 Char"/>
    <w:basedOn w:val="DefaultParagraphFont"/>
    <w:link w:val="Heading2"/>
    <w:rsid w:val="000B2A89"/>
    <w:rPr>
      <w:rFonts w:ascii="Arial" w:hAnsi="Arial"/>
      <w:b/>
      <w:sz w:val="2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313072">
      <w:bodyDiv w:val="1"/>
      <w:marLeft w:val="0"/>
      <w:marRight w:val="0"/>
      <w:marTop w:val="0"/>
      <w:marBottom w:val="0"/>
      <w:divBdr>
        <w:top w:val="none" w:sz="0" w:space="0" w:color="auto"/>
        <w:left w:val="none" w:sz="0" w:space="0" w:color="auto"/>
        <w:bottom w:val="none" w:sz="0" w:space="0" w:color="auto"/>
        <w:right w:val="none" w:sz="0" w:space="0" w:color="auto"/>
      </w:divBdr>
    </w:div>
    <w:div w:id="116221115">
      <w:bodyDiv w:val="1"/>
      <w:marLeft w:val="0"/>
      <w:marRight w:val="0"/>
      <w:marTop w:val="0"/>
      <w:marBottom w:val="0"/>
      <w:divBdr>
        <w:top w:val="none" w:sz="0" w:space="0" w:color="auto"/>
        <w:left w:val="none" w:sz="0" w:space="0" w:color="auto"/>
        <w:bottom w:val="none" w:sz="0" w:space="0" w:color="auto"/>
        <w:right w:val="none" w:sz="0" w:space="0" w:color="auto"/>
      </w:divBdr>
    </w:div>
    <w:div w:id="123472594">
      <w:bodyDiv w:val="1"/>
      <w:marLeft w:val="0"/>
      <w:marRight w:val="0"/>
      <w:marTop w:val="0"/>
      <w:marBottom w:val="0"/>
      <w:divBdr>
        <w:top w:val="none" w:sz="0" w:space="0" w:color="auto"/>
        <w:left w:val="none" w:sz="0" w:space="0" w:color="auto"/>
        <w:bottom w:val="none" w:sz="0" w:space="0" w:color="auto"/>
        <w:right w:val="none" w:sz="0" w:space="0" w:color="auto"/>
      </w:divBdr>
    </w:div>
    <w:div w:id="332533557">
      <w:bodyDiv w:val="1"/>
      <w:marLeft w:val="0"/>
      <w:marRight w:val="0"/>
      <w:marTop w:val="0"/>
      <w:marBottom w:val="0"/>
      <w:divBdr>
        <w:top w:val="none" w:sz="0" w:space="0" w:color="auto"/>
        <w:left w:val="none" w:sz="0" w:space="0" w:color="auto"/>
        <w:bottom w:val="none" w:sz="0" w:space="0" w:color="auto"/>
        <w:right w:val="none" w:sz="0" w:space="0" w:color="auto"/>
      </w:divBdr>
    </w:div>
    <w:div w:id="470244872">
      <w:bodyDiv w:val="1"/>
      <w:marLeft w:val="0"/>
      <w:marRight w:val="0"/>
      <w:marTop w:val="0"/>
      <w:marBottom w:val="0"/>
      <w:divBdr>
        <w:top w:val="none" w:sz="0" w:space="0" w:color="auto"/>
        <w:left w:val="none" w:sz="0" w:space="0" w:color="auto"/>
        <w:bottom w:val="none" w:sz="0" w:space="0" w:color="auto"/>
        <w:right w:val="none" w:sz="0" w:space="0" w:color="auto"/>
      </w:divBdr>
    </w:div>
    <w:div w:id="482047664">
      <w:bodyDiv w:val="1"/>
      <w:marLeft w:val="0"/>
      <w:marRight w:val="0"/>
      <w:marTop w:val="0"/>
      <w:marBottom w:val="0"/>
      <w:divBdr>
        <w:top w:val="none" w:sz="0" w:space="0" w:color="auto"/>
        <w:left w:val="none" w:sz="0" w:space="0" w:color="auto"/>
        <w:bottom w:val="none" w:sz="0" w:space="0" w:color="auto"/>
        <w:right w:val="none" w:sz="0" w:space="0" w:color="auto"/>
      </w:divBdr>
      <w:divsChild>
        <w:div w:id="1049959230">
          <w:marLeft w:val="0"/>
          <w:marRight w:val="0"/>
          <w:marTop w:val="0"/>
          <w:marBottom w:val="0"/>
          <w:divBdr>
            <w:top w:val="none" w:sz="0" w:space="0" w:color="auto"/>
            <w:left w:val="none" w:sz="0" w:space="0" w:color="auto"/>
            <w:bottom w:val="none" w:sz="0" w:space="0" w:color="auto"/>
            <w:right w:val="none" w:sz="0" w:space="0" w:color="auto"/>
          </w:divBdr>
          <w:divsChild>
            <w:div w:id="979530985">
              <w:marLeft w:val="0"/>
              <w:marRight w:val="0"/>
              <w:marTop w:val="0"/>
              <w:marBottom w:val="0"/>
              <w:divBdr>
                <w:top w:val="none" w:sz="0" w:space="0" w:color="auto"/>
                <w:left w:val="none" w:sz="0" w:space="0" w:color="auto"/>
                <w:bottom w:val="none" w:sz="0" w:space="0" w:color="auto"/>
                <w:right w:val="none" w:sz="0" w:space="0" w:color="auto"/>
              </w:divBdr>
              <w:divsChild>
                <w:div w:id="1740859744">
                  <w:marLeft w:val="0"/>
                  <w:marRight w:val="0"/>
                  <w:marTop w:val="0"/>
                  <w:marBottom w:val="0"/>
                  <w:divBdr>
                    <w:top w:val="none" w:sz="0" w:space="0" w:color="auto"/>
                    <w:left w:val="none" w:sz="0" w:space="0" w:color="auto"/>
                    <w:bottom w:val="none" w:sz="0" w:space="0" w:color="auto"/>
                    <w:right w:val="none" w:sz="0" w:space="0" w:color="auto"/>
                  </w:divBdr>
                  <w:divsChild>
                    <w:div w:id="1983151232">
                      <w:marLeft w:val="0"/>
                      <w:marRight w:val="0"/>
                      <w:marTop w:val="0"/>
                      <w:marBottom w:val="0"/>
                      <w:divBdr>
                        <w:top w:val="none" w:sz="0" w:space="0" w:color="auto"/>
                        <w:left w:val="none" w:sz="0" w:space="0" w:color="auto"/>
                        <w:bottom w:val="none" w:sz="0" w:space="0" w:color="auto"/>
                        <w:right w:val="none" w:sz="0" w:space="0" w:color="auto"/>
                      </w:divBdr>
                      <w:divsChild>
                        <w:div w:id="1195194228">
                          <w:marLeft w:val="0"/>
                          <w:marRight w:val="0"/>
                          <w:marTop w:val="0"/>
                          <w:marBottom w:val="0"/>
                          <w:divBdr>
                            <w:top w:val="none" w:sz="0" w:space="0" w:color="auto"/>
                            <w:left w:val="none" w:sz="0" w:space="0" w:color="auto"/>
                            <w:bottom w:val="none" w:sz="0" w:space="0" w:color="auto"/>
                            <w:right w:val="none" w:sz="0" w:space="0" w:color="auto"/>
                          </w:divBdr>
                          <w:divsChild>
                            <w:div w:id="1273514004">
                              <w:marLeft w:val="0"/>
                              <w:marRight w:val="0"/>
                              <w:marTop w:val="0"/>
                              <w:marBottom w:val="0"/>
                              <w:divBdr>
                                <w:top w:val="none" w:sz="0" w:space="0" w:color="auto"/>
                                <w:left w:val="none" w:sz="0" w:space="0" w:color="auto"/>
                                <w:bottom w:val="none" w:sz="0" w:space="0" w:color="auto"/>
                                <w:right w:val="none" w:sz="0" w:space="0" w:color="auto"/>
                              </w:divBdr>
                              <w:divsChild>
                                <w:div w:id="415368401">
                                  <w:marLeft w:val="0"/>
                                  <w:marRight w:val="0"/>
                                  <w:marTop w:val="0"/>
                                  <w:marBottom w:val="0"/>
                                  <w:divBdr>
                                    <w:top w:val="none" w:sz="0" w:space="0" w:color="auto"/>
                                    <w:left w:val="none" w:sz="0" w:space="0" w:color="auto"/>
                                    <w:bottom w:val="none" w:sz="0" w:space="0" w:color="auto"/>
                                    <w:right w:val="none" w:sz="0" w:space="0" w:color="auto"/>
                                  </w:divBdr>
                                  <w:divsChild>
                                    <w:div w:id="1373530055">
                                      <w:marLeft w:val="0"/>
                                      <w:marRight w:val="0"/>
                                      <w:marTop w:val="0"/>
                                      <w:marBottom w:val="0"/>
                                      <w:divBdr>
                                        <w:top w:val="none" w:sz="0" w:space="0" w:color="auto"/>
                                        <w:left w:val="none" w:sz="0" w:space="0" w:color="auto"/>
                                        <w:bottom w:val="none" w:sz="0" w:space="0" w:color="auto"/>
                                        <w:right w:val="none" w:sz="0" w:space="0" w:color="auto"/>
                                      </w:divBdr>
                                    </w:div>
                                    <w:div w:id="139146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1276546">
      <w:bodyDiv w:val="1"/>
      <w:marLeft w:val="0"/>
      <w:marRight w:val="0"/>
      <w:marTop w:val="0"/>
      <w:marBottom w:val="0"/>
      <w:divBdr>
        <w:top w:val="none" w:sz="0" w:space="0" w:color="auto"/>
        <w:left w:val="none" w:sz="0" w:space="0" w:color="auto"/>
        <w:bottom w:val="none" w:sz="0" w:space="0" w:color="auto"/>
        <w:right w:val="none" w:sz="0" w:space="0" w:color="auto"/>
      </w:divBdr>
    </w:div>
    <w:div w:id="666440079">
      <w:bodyDiv w:val="1"/>
      <w:marLeft w:val="0"/>
      <w:marRight w:val="0"/>
      <w:marTop w:val="0"/>
      <w:marBottom w:val="0"/>
      <w:divBdr>
        <w:top w:val="none" w:sz="0" w:space="0" w:color="auto"/>
        <w:left w:val="none" w:sz="0" w:space="0" w:color="auto"/>
        <w:bottom w:val="none" w:sz="0" w:space="0" w:color="auto"/>
        <w:right w:val="none" w:sz="0" w:space="0" w:color="auto"/>
      </w:divBdr>
    </w:div>
    <w:div w:id="673656173">
      <w:bodyDiv w:val="1"/>
      <w:marLeft w:val="0"/>
      <w:marRight w:val="0"/>
      <w:marTop w:val="0"/>
      <w:marBottom w:val="0"/>
      <w:divBdr>
        <w:top w:val="none" w:sz="0" w:space="0" w:color="auto"/>
        <w:left w:val="none" w:sz="0" w:space="0" w:color="auto"/>
        <w:bottom w:val="none" w:sz="0" w:space="0" w:color="auto"/>
        <w:right w:val="none" w:sz="0" w:space="0" w:color="auto"/>
      </w:divBdr>
    </w:div>
    <w:div w:id="680352306">
      <w:bodyDiv w:val="1"/>
      <w:marLeft w:val="0"/>
      <w:marRight w:val="0"/>
      <w:marTop w:val="0"/>
      <w:marBottom w:val="0"/>
      <w:divBdr>
        <w:top w:val="none" w:sz="0" w:space="0" w:color="auto"/>
        <w:left w:val="none" w:sz="0" w:space="0" w:color="auto"/>
        <w:bottom w:val="none" w:sz="0" w:space="0" w:color="auto"/>
        <w:right w:val="none" w:sz="0" w:space="0" w:color="auto"/>
      </w:divBdr>
    </w:div>
    <w:div w:id="693306056">
      <w:bodyDiv w:val="1"/>
      <w:marLeft w:val="0"/>
      <w:marRight w:val="0"/>
      <w:marTop w:val="0"/>
      <w:marBottom w:val="0"/>
      <w:divBdr>
        <w:top w:val="none" w:sz="0" w:space="0" w:color="auto"/>
        <w:left w:val="none" w:sz="0" w:space="0" w:color="auto"/>
        <w:bottom w:val="none" w:sz="0" w:space="0" w:color="auto"/>
        <w:right w:val="none" w:sz="0" w:space="0" w:color="auto"/>
      </w:divBdr>
    </w:div>
    <w:div w:id="712191968">
      <w:bodyDiv w:val="1"/>
      <w:marLeft w:val="0"/>
      <w:marRight w:val="0"/>
      <w:marTop w:val="0"/>
      <w:marBottom w:val="0"/>
      <w:divBdr>
        <w:top w:val="none" w:sz="0" w:space="0" w:color="auto"/>
        <w:left w:val="none" w:sz="0" w:space="0" w:color="auto"/>
        <w:bottom w:val="none" w:sz="0" w:space="0" w:color="auto"/>
        <w:right w:val="none" w:sz="0" w:space="0" w:color="auto"/>
      </w:divBdr>
    </w:div>
    <w:div w:id="742684805">
      <w:bodyDiv w:val="1"/>
      <w:marLeft w:val="0"/>
      <w:marRight w:val="0"/>
      <w:marTop w:val="0"/>
      <w:marBottom w:val="0"/>
      <w:divBdr>
        <w:top w:val="none" w:sz="0" w:space="0" w:color="auto"/>
        <w:left w:val="none" w:sz="0" w:space="0" w:color="auto"/>
        <w:bottom w:val="none" w:sz="0" w:space="0" w:color="auto"/>
        <w:right w:val="none" w:sz="0" w:space="0" w:color="auto"/>
      </w:divBdr>
    </w:div>
    <w:div w:id="746657628">
      <w:bodyDiv w:val="1"/>
      <w:marLeft w:val="0"/>
      <w:marRight w:val="0"/>
      <w:marTop w:val="0"/>
      <w:marBottom w:val="0"/>
      <w:divBdr>
        <w:top w:val="none" w:sz="0" w:space="0" w:color="auto"/>
        <w:left w:val="none" w:sz="0" w:space="0" w:color="auto"/>
        <w:bottom w:val="none" w:sz="0" w:space="0" w:color="auto"/>
        <w:right w:val="none" w:sz="0" w:space="0" w:color="auto"/>
      </w:divBdr>
    </w:div>
    <w:div w:id="777331052">
      <w:bodyDiv w:val="1"/>
      <w:marLeft w:val="0"/>
      <w:marRight w:val="0"/>
      <w:marTop w:val="0"/>
      <w:marBottom w:val="0"/>
      <w:divBdr>
        <w:top w:val="none" w:sz="0" w:space="0" w:color="auto"/>
        <w:left w:val="none" w:sz="0" w:space="0" w:color="auto"/>
        <w:bottom w:val="none" w:sz="0" w:space="0" w:color="auto"/>
        <w:right w:val="none" w:sz="0" w:space="0" w:color="auto"/>
      </w:divBdr>
    </w:div>
    <w:div w:id="958143620">
      <w:bodyDiv w:val="1"/>
      <w:marLeft w:val="0"/>
      <w:marRight w:val="0"/>
      <w:marTop w:val="0"/>
      <w:marBottom w:val="0"/>
      <w:divBdr>
        <w:top w:val="none" w:sz="0" w:space="0" w:color="auto"/>
        <w:left w:val="none" w:sz="0" w:space="0" w:color="auto"/>
        <w:bottom w:val="none" w:sz="0" w:space="0" w:color="auto"/>
        <w:right w:val="none" w:sz="0" w:space="0" w:color="auto"/>
      </w:divBdr>
    </w:div>
    <w:div w:id="1038893121">
      <w:bodyDiv w:val="1"/>
      <w:marLeft w:val="0"/>
      <w:marRight w:val="0"/>
      <w:marTop w:val="0"/>
      <w:marBottom w:val="0"/>
      <w:divBdr>
        <w:top w:val="none" w:sz="0" w:space="0" w:color="auto"/>
        <w:left w:val="none" w:sz="0" w:space="0" w:color="auto"/>
        <w:bottom w:val="none" w:sz="0" w:space="0" w:color="auto"/>
        <w:right w:val="none" w:sz="0" w:space="0" w:color="auto"/>
      </w:divBdr>
    </w:div>
    <w:div w:id="1402026973">
      <w:bodyDiv w:val="1"/>
      <w:marLeft w:val="0"/>
      <w:marRight w:val="0"/>
      <w:marTop w:val="0"/>
      <w:marBottom w:val="0"/>
      <w:divBdr>
        <w:top w:val="none" w:sz="0" w:space="0" w:color="auto"/>
        <w:left w:val="none" w:sz="0" w:space="0" w:color="auto"/>
        <w:bottom w:val="none" w:sz="0" w:space="0" w:color="auto"/>
        <w:right w:val="none" w:sz="0" w:space="0" w:color="auto"/>
      </w:divBdr>
    </w:div>
    <w:div w:id="1504584290">
      <w:bodyDiv w:val="1"/>
      <w:marLeft w:val="0"/>
      <w:marRight w:val="0"/>
      <w:marTop w:val="0"/>
      <w:marBottom w:val="0"/>
      <w:divBdr>
        <w:top w:val="none" w:sz="0" w:space="0" w:color="auto"/>
        <w:left w:val="none" w:sz="0" w:space="0" w:color="auto"/>
        <w:bottom w:val="none" w:sz="0" w:space="0" w:color="auto"/>
        <w:right w:val="none" w:sz="0" w:space="0" w:color="auto"/>
      </w:divBdr>
    </w:div>
    <w:div w:id="1505582846">
      <w:bodyDiv w:val="1"/>
      <w:marLeft w:val="0"/>
      <w:marRight w:val="0"/>
      <w:marTop w:val="0"/>
      <w:marBottom w:val="0"/>
      <w:divBdr>
        <w:top w:val="none" w:sz="0" w:space="0" w:color="auto"/>
        <w:left w:val="none" w:sz="0" w:space="0" w:color="auto"/>
        <w:bottom w:val="none" w:sz="0" w:space="0" w:color="auto"/>
        <w:right w:val="none" w:sz="0" w:space="0" w:color="auto"/>
      </w:divBdr>
    </w:div>
    <w:div w:id="1594632918">
      <w:bodyDiv w:val="1"/>
      <w:marLeft w:val="0"/>
      <w:marRight w:val="0"/>
      <w:marTop w:val="0"/>
      <w:marBottom w:val="0"/>
      <w:divBdr>
        <w:top w:val="none" w:sz="0" w:space="0" w:color="auto"/>
        <w:left w:val="none" w:sz="0" w:space="0" w:color="auto"/>
        <w:bottom w:val="none" w:sz="0" w:space="0" w:color="auto"/>
        <w:right w:val="none" w:sz="0" w:space="0" w:color="auto"/>
      </w:divBdr>
    </w:div>
    <w:div w:id="1686981212">
      <w:bodyDiv w:val="1"/>
      <w:marLeft w:val="0"/>
      <w:marRight w:val="0"/>
      <w:marTop w:val="0"/>
      <w:marBottom w:val="0"/>
      <w:divBdr>
        <w:top w:val="none" w:sz="0" w:space="0" w:color="auto"/>
        <w:left w:val="none" w:sz="0" w:space="0" w:color="auto"/>
        <w:bottom w:val="none" w:sz="0" w:space="0" w:color="auto"/>
        <w:right w:val="none" w:sz="0" w:space="0" w:color="auto"/>
      </w:divBdr>
    </w:div>
    <w:div w:id="1757093636">
      <w:bodyDiv w:val="1"/>
      <w:marLeft w:val="0"/>
      <w:marRight w:val="0"/>
      <w:marTop w:val="0"/>
      <w:marBottom w:val="0"/>
      <w:divBdr>
        <w:top w:val="none" w:sz="0" w:space="0" w:color="auto"/>
        <w:left w:val="none" w:sz="0" w:space="0" w:color="auto"/>
        <w:bottom w:val="none" w:sz="0" w:space="0" w:color="auto"/>
        <w:right w:val="none" w:sz="0" w:space="0" w:color="auto"/>
      </w:divBdr>
    </w:div>
    <w:div w:id="1775173949">
      <w:bodyDiv w:val="1"/>
      <w:marLeft w:val="0"/>
      <w:marRight w:val="0"/>
      <w:marTop w:val="0"/>
      <w:marBottom w:val="0"/>
      <w:divBdr>
        <w:top w:val="none" w:sz="0" w:space="0" w:color="auto"/>
        <w:left w:val="none" w:sz="0" w:space="0" w:color="auto"/>
        <w:bottom w:val="none" w:sz="0" w:space="0" w:color="auto"/>
        <w:right w:val="none" w:sz="0" w:space="0" w:color="auto"/>
      </w:divBdr>
    </w:div>
    <w:div w:id="1896507353">
      <w:bodyDiv w:val="1"/>
      <w:marLeft w:val="0"/>
      <w:marRight w:val="0"/>
      <w:marTop w:val="0"/>
      <w:marBottom w:val="0"/>
      <w:divBdr>
        <w:top w:val="none" w:sz="0" w:space="0" w:color="auto"/>
        <w:left w:val="none" w:sz="0" w:space="0" w:color="auto"/>
        <w:bottom w:val="none" w:sz="0" w:space="0" w:color="auto"/>
        <w:right w:val="none" w:sz="0" w:space="0" w:color="auto"/>
      </w:divBdr>
    </w:div>
    <w:div w:id="1950745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i.org/10.1109/cvpr.2017.243" TargetMode="External"/><Relationship Id="rId47" Type="http://schemas.openxmlformats.org/officeDocument/2006/relationships/image" Target="media/image27.jpg"/><Relationship Id="rId50" Type="http://schemas.openxmlformats.org/officeDocument/2006/relationships/header" Target="header4.xml"/><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nist.gov/system/files/documents/2020/08/17/NIST%20Explainable%20AI%20Draft%20NISTIR8312%20%281%29.pdf" TargetMode="External"/><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4.jpeg"/><Relationship Id="rId31" Type="http://schemas.openxmlformats.org/officeDocument/2006/relationships/image" Target="media/image16.png"/><Relationship Id="rId44" Type="http://schemas.openxmlformats.org/officeDocument/2006/relationships/hyperlink" Target="https://link.springer.com/article/10.1007%2Fs00330-019-06318-1" TargetMode="External"/><Relationship Id="rId52"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arxiv.org/abs/1705.07874v2" TargetMode="External"/><Relationship Id="rId48" Type="http://schemas.openxmlformats.org/officeDocument/2006/relationships/image" Target="media/image28.jpg"/><Relationship Id="rId8" Type="http://schemas.openxmlformats.org/officeDocument/2006/relationships/webSettings" Target="webSettings.xml"/><Relationship Id="rId51" Type="http://schemas.openxmlformats.org/officeDocument/2006/relationships/header" Target="header5.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arxiv.org/abs/1312.6034v2" TargetMode="External"/><Relationship Id="rId20" Type="http://schemas.openxmlformats.org/officeDocument/2006/relationships/image" Target="media/image5.png"/><Relationship Id="rId41" Type="http://schemas.openxmlformats.org/officeDocument/2006/relationships/image" Target="media/image26.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428CE62-E513-4771-AE54-C158F0B98586}">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21C20DDBD07D141B1B7497C17BBED70" ma:contentTypeVersion="7" ma:contentTypeDescription="Create a new document." ma:contentTypeScope="" ma:versionID="9cade6530a2a5715f9da273f4d021759">
  <xsd:schema xmlns:xsd="http://www.w3.org/2001/XMLSchema" xmlns:xs="http://www.w3.org/2001/XMLSchema" xmlns:p="http://schemas.microsoft.com/office/2006/metadata/properties" xmlns:ns3="4436b764-13fd-4d29-b1e2-870dbfca489e" targetNamespace="http://schemas.microsoft.com/office/2006/metadata/properties" ma:root="true" ma:fieldsID="70185682fd35a6bf3d7d5eac2467a6ad" ns3:_="">
    <xsd:import namespace="4436b764-13fd-4d29-b1e2-870dbfca489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436b764-13fd-4d29-b1e2-870dbfca489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BillingMetadata" ma:index="14" nillable="true" ma:displayName="MediaServiceBillingMetadata" ma:hidden="true" ma:internalName="MediaServiceBilling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4436b764-13fd-4d29-b1e2-870dbfca489e"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46A9B6A-718D-4CDD-981E-D96F15BBBB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436b764-13fd-4d29-b1e2-870dbfca489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FF3F7C-D0F6-4ED2-B889-E06CE208F482}">
  <ds:schemaRefs>
    <ds:schemaRef ds:uri="http://schemas.microsoft.com/office/2006/metadata/properties"/>
    <ds:schemaRef ds:uri="http://schemas.microsoft.com/office/infopath/2007/PartnerControls"/>
    <ds:schemaRef ds:uri="4436b764-13fd-4d29-b1e2-870dbfca489e"/>
  </ds:schemaRefs>
</ds:datastoreItem>
</file>

<file path=customXml/itemProps3.xml><?xml version="1.0" encoding="utf-8"?>
<ds:datastoreItem xmlns:ds="http://schemas.openxmlformats.org/officeDocument/2006/customXml" ds:itemID="{F4475768-EF16-4EA2-9840-E394307D4529}">
  <ds:schemaRefs>
    <ds:schemaRef ds:uri="http://schemas.openxmlformats.org/officeDocument/2006/bibliography"/>
  </ds:schemaRefs>
</ds:datastoreItem>
</file>

<file path=customXml/itemProps4.xml><?xml version="1.0" encoding="utf-8"?>
<ds:datastoreItem xmlns:ds="http://schemas.openxmlformats.org/officeDocument/2006/customXml" ds:itemID="{99173EFC-CAF7-4230-9535-D80079A9AA21}">
  <ds:schemaRefs>
    <ds:schemaRef ds:uri="http://schemas.microsoft.com/sharepoint/v3/contenttype/forms"/>
  </ds:schemaRefs>
</ds:datastoreItem>
</file>

<file path=docMetadata/LabelInfo.xml><?xml version="1.0" encoding="utf-8"?>
<clbl:labelList xmlns:clbl="http://schemas.microsoft.com/office/2020/mipLabelMetadata">
  <clbl:label id="{ede29655-d097-42e4-bbb5-f38d427fbfb8}" enabled="0" method="" siteId="{ede29655-d097-42e4-bbb5-f38d427fbfb8}" removed="1"/>
</clbl:labelList>
</file>

<file path=docProps/app.xml><?xml version="1.0" encoding="utf-8"?>
<Properties xmlns="http://schemas.openxmlformats.org/officeDocument/2006/extended-properties" xmlns:vt="http://schemas.openxmlformats.org/officeDocument/2006/docPropsVTypes">
  <Template>Normal.dotm</Template>
  <TotalTime>53</TotalTime>
  <Pages>62</Pages>
  <Words>14147</Words>
  <Characters>80642</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BU Computing and Informatics Final Year Dissertation Template</vt:lpstr>
    </vt:vector>
  </TitlesOfParts>
  <Company>Bournemouth University</Company>
  <LinksUpToDate>false</LinksUpToDate>
  <CharactersWithSpaces>94600</CharactersWithSpaces>
  <SharedDoc>false</SharedDoc>
  <HLinks>
    <vt:vector size="516" baseType="variant">
      <vt:variant>
        <vt:i4>4587551</vt:i4>
      </vt:variant>
      <vt:variant>
        <vt:i4>528</vt:i4>
      </vt:variant>
      <vt:variant>
        <vt:i4>0</vt:i4>
      </vt:variant>
      <vt:variant>
        <vt:i4>5</vt:i4>
      </vt:variant>
      <vt:variant>
        <vt:lpwstr>https://arxiv.org/abs/1312.6034v2</vt:lpwstr>
      </vt:variant>
      <vt:variant>
        <vt:lpwstr/>
      </vt:variant>
      <vt:variant>
        <vt:i4>1245239</vt:i4>
      </vt:variant>
      <vt:variant>
        <vt:i4>512</vt:i4>
      </vt:variant>
      <vt:variant>
        <vt:i4>0</vt:i4>
      </vt:variant>
      <vt:variant>
        <vt:i4>5</vt:i4>
      </vt:variant>
      <vt:variant>
        <vt:lpwstr/>
      </vt:variant>
      <vt:variant>
        <vt:lpwstr>_Toc53534337</vt:lpwstr>
      </vt:variant>
      <vt:variant>
        <vt:i4>1179703</vt:i4>
      </vt:variant>
      <vt:variant>
        <vt:i4>506</vt:i4>
      </vt:variant>
      <vt:variant>
        <vt:i4>0</vt:i4>
      </vt:variant>
      <vt:variant>
        <vt:i4>5</vt:i4>
      </vt:variant>
      <vt:variant>
        <vt:lpwstr/>
      </vt:variant>
      <vt:variant>
        <vt:lpwstr>_Toc53534336</vt:lpwstr>
      </vt:variant>
      <vt:variant>
        <vt:i4>1114167</vt:i4>
      </vt:variant>
      <vt:variant>
        <vt:i4>500</vt:i4>
      </vt:variant>
      <vt:variant>
        <vt:i4>0</vt:i4>
      </vt:variant>
      <vt:variant>
        <vt:i4>5</vt:i4>
      </vt:variant>
      <vt:variant>
        <vt:lpwstr/>
      </vt:variant>
      <vt:variant>
        <vt:lpwstr>_Toc53534335</vt:lpwstr>
      </vt:variant>
      <vt:variant>
        <vt:i4>1638450</vt:i4>
      </vt:variant>
      <vt:variant>
        <vt:i4>491</vt:i4>
      </vt:variant>
      <vt:variant>
        <vt:i4>0</vt:i4>
      </vt:variant>
      <vt:variant>
        <vt:i4>5</vt:i4>
      </vt:variant>
      <vt:variant>
        <vt:lpwstr/>
      </vt:variant>
      <vt:variant>
        <vt:lpwstr>_Toc206439538</vt:lpwstr>
      </vt:variant>
      <vt:variant>
        <vt:i4>1638450</vt:i4>
      </vt:variant>
      <vt:variant>
        <vt:i4>485</vt:i4>
      </vt:variant>
      <vt:variant>
        <vt:i4>0</vt:i4>
      </vt:variant>
      <vt:variant>
        <vt:i4>5</vt:i4>
      </vt:variant>
      <vt:variant>
        <vt:lpwstr/>
      </vt:variant>
      <vt:variant>
        <vt:lpwstr>_Toc206439537</vt:lpwstr>
      </vt:variant>
      <vt:variant>
        <vt:i4>1638450</vt:i4>
      </vt:variant>
      <vt:variant>
        <vt:i4>479</vt:i4>
      </vt:variant>
      <vt:variant>
        <vt:i4>0</vt:i4>
      </vt:variant>
      <vt:variant>
        <vt:i4>5</vt:i4>
      </vt:variant>
      <vt:variant>
        <vt:lpwstr/>
      </vt:variant>
      <vt:variant>
        <vt:lpwstr>_Toc206439536</vt:lpwstr>
      </vt:variant>
      <vt:variant>
        <vt:i4>1638450</vt:i4>
      </vt:variant>
      <vt:variant>
        <vt:i4>473</vt:i4>
      </vt:variant>
      <vt:variant>
        <vt:i4>0</vt:i4>
      </vt:variant>
      <vt:variant>
        <vt:i4>5</vt:i4>
      </vt:variant>
      <vt:variant>
        <vt:lpwstr/>
      </vt:variant>
      <vt:variant>
        <vt:lpwstr>_Toc206439535</vt:lpwstr>
      </vt:variant>
      <vt:variant>
        <vt:i4>1638450</vt:i4>
      </vt:variant>
      <vt:variant>
        <vt:i4>467</vt:i4>
      </vt:variant>
      <vt:variant>
        <vt:i4>0</vt:i4>
      </vt:variant>
      <vt:variant>
        <vt:i4>5</vt:i4>
      </vt:variant>
      <vt:variant>
        <vt:lpwstr/>
      </vt:variant>
      <vt:variant>
        <vt:lpwstr>_Toc206439534</vt:lpwstr>
      </vt:variant>
      <vt:variant>
        <vt:i4>1638450</vt:i4>
      </vt:variant>
      <vt:variant>
        <vt:i4>461</vt:i4>
      </vt:variant>
      <vt:variant>
        <vt:i4>0</vt:i4>
      </vt:variant>
      <vt:variant>
        <vt:i4>5</vt:i4>
      </vt:variant>
      <vt:variant>
        <vt:lpwstr/>
      </vt:variant>
      <vt:variant>
        <vt:lpwstr>_Toc206439533</vt:lpwstr>
      </vt:variant>
      <vt:variant>
        <vt:i4>1638450</vt:i4>
      </vt:variant>
      <vt:variant>
        <vt:i4>455</vt:i4>
      </vt:variant>
      <vt:variant>
        <vt:i4>0</vt:i4>
      </vt:variant>
      <vt:variant>
        <vt:i4>5</vt:i4>
      </vt:variant>
      <vt:variant>
        <vt:lpwstr/>
      </vt:variant>
      <vt:variant>
        <vt:lpwstr>_Toc206439532</vt:lpwstr>
      </vt:variant>
      <vt:variant>
        <vt:i4>1638450</vt:i4>
      </vt:variant>
      <vt:variant>
        <vt:i4>449</vt:i4>
      </vt:variant>
      <vt:variant>
        <vt:i4>0</vt:i4>
      </vt:variant>
      <vt:variant>
        <vt:i4>5</vt:i4>
      </vt:variant>
      <vt:variant>
        <vt:lpwstr/>
      </vt:variant>
      <vt:variant>
        <vt:lpwstr>_Toc206439531</vt:lpwstr>
      </vt:variant>
      <vt:variant>
        <vt:i4>1638450</vt:i4>
      </vt:variant>
      <vt:variant>
        <vt:i4>443</vt:i4>
      </vt:variant>
      <vt:variant>
        <vt:i4>0</vt:i4>
      </vt:variant>
      <vt:variant>
        <vt:i4>5</vt:i4>
      </vt:variant>
      <vt:variant>
        <vt:lpwstr/>
      </vt:variant>
      <vt:variant>
        <vt:lpwstr>_Toc206439530</vt:lpwstr>
      </vt:variant>
      <vt:variant>
        <vt:i4>1572914</vt:i4>
      </vt:variant>
      <vt:variant>
        <vt:i4>437</vt:i4>
      </vt:variant>
      <vt:variant>
        <vt:i4>0</vt:i4>
      </vt:variant>
      <vt:variant>
        <vt:i4>5</vt:i4>
      </vt:variant>
      <vt:variant>
        <vt:lpwstr/>
      </vt:variant>
      <vt:variant>
        <vt:lpwstr>_Toc206439529</vt:lpwstr>
      </vt:variant>
      <vt:variant>
        <vt:i4>1572914</vt:i4>
      </vt:variant>
      <vt:variant>
        <vt:i4>431</vt:i4>
      </vt:variant>
      <vt:variant>
        <vt:i4>0</vt:i4>
      </vt:variant>
      <vt:variant>
        <vt:i4>5</vt:i4>
      </vt:variant>
      <vt:variant>
        <vt:lpwstr/>
      </vt:variant>
      <vt:variant>
        <vt:lpwstr>_Toc206439528</vt:lpwstr>
      </vt:variant>
      <vt:variant>
        <vt:i4>1572914</vt:i4>
      </vt:variant>
      <vt:variant>
        <vt:i4>425</vt:i4>
      </vt:variant>
      <vt:variant>
        <vt:i4>0</vt:i4>
      </vt:variant>
      <vt:variant>
        <vt:i4>5</vt:i4>
      </vt:variant>
      <vt:variant>
        <vt:lpwstr/>
      </vt:variant>
      <vt:variant>
        <vt:lpwstr>_Toc206439527</vt:lpwstr>
      </vt:variant>
      <vt:variant>
        <vt:i4>1572914</vt:i4>
      </vt:variant>
      <vt:variant>
        <vt:i4>419</vt:i4>
      </vt:variant>
      <vt:variant>
        <vt:i4>0</vt:i4>
      </vt:variant>
      <vt:variant>
        <vt:i4>5</vt:i4>
      </vt:variant>
      <vt:variant>
        <vt:lpwstr/>
      </vt:variant>
      <vt:variant>
        <vt:lpwstr>_Toc206439526</vt:lpwstr>
      </vt:variant>
      <vt:variant>
        <vt:i4>1572914</vt:i4>
      </vt:variant>
      <vt:variant>
        <vt:i4>413</vt:i4>
      </vt:variant>
      <vt:variant>
        <vt:i4>0</vt:i4>
      </vt:variant>
      <vt:variant>
        <vt:i4>5</vt:i4>
      </vt:variant>
      <vt:variant>
        <vt:lpwstr/>
      </vt:variant>
      <vt:variant>
        <vt:lpwstr>_Toc206439525</vt:lpwstr>
      </vt:variant>
      <vt:variant>
        <vt:i4>1572914</vt:i4>
      </vt:variant>
      <vt:variant>
        <vt:i4>407</vt:i4>
      </vt:variant>
      <vt:variant>
        <vt:i4>0</vt:i4>
      </vt:variant>
      <vt:variant>
        <vt:i4>5</vt:i4>
      </vt:variant>
      <vt:variant>
        <vt:lpwstr/>
      </vt:variant>
      <vt:variant>
        <vt:lpwstr>_Toc206439524</vt:lpwstr>
      </vt:variant>
      <vt:variant>
        <vt:i4>1572914</vt:i4>
      </vt:variant>
      <vt:variant>
        <vt:i4>401</vt:i4>
      </vt:variant>
      <vt:variant>
        <vt:i4>0</vt:i4>
      </vt:variant>
      <vt:variant>
        <vt:i4>5</vt:i4>
      </vt:variant>
      <vt:variant>
        <vt:lpwstr/>
      </vt:variant>
      <vt:variant>
        <vt:lpwstr>_Toc206439523</vt:lpwstr>
      </vt:variant>
      <vt:variant>
        <vt:i4>1572914</vt:i4>
      </vt:variant>
      <vt:variant>
        <vt:i4>395</vt:i4>
      </vt:variant>
      <vt:variant>
        <vt:i4>0</vt:i4>
      </vt:variant>
      <vt:variant>
        <vt:i4>5</vt:i4>
      </vt:variant>
      <vt:variant>
        <vt:lpwstr/>
      </vt:variant>
      <vt:variant>
        <vt:lpwstr>_Toc206439522</vt:lpwstr>
      </vt:variant>
      <vt:variant>
        <vt:i4>1572914</vt:i4>
      </vt:variant>
      <vt:variant>
        <vt:i4>389</vt:i4>
      </vt:variant>
      <vt:variant>
        <vt:i4>0</vt:i4>
      </vt:variant>
      <vt:variant>
        <vt:i4>5</vt:i4>
      </vt:variant>
      <vt:variant>
        <vt:lpwstr/>
      </vt:variant>
      <vt:variant>
        <vt:lpwstr>_Toc206439521</vt:lpwstr>
      </vt:variant>
      <vt:variant>
        <vt:i4>1572914</vt:i4>
      </vt:variant>
      <vt:variant>
        <vt:i4>383</vt:i4>
      </vt:variant>
      <vt:variant>
        <vt:i4>0</vt:i4>
      </vt:variant>
      <vt:variant>
        <vt:i4>5</vt:i4>
      </vt:variant>
      <vt:variant>
        <vt:lpwstr/>
      </vt:variant>
      <vt:variant>
        <vt:lpwstr>_Toc206439520</vt:lpwstr>
      </vt:variant>
      <vt:variant>
        <vt:i4>1769522</vt:i4>
      </vt:variant>
      <vt:variant>
        <vt:i4>377</vt:i4>
      </vt:variant>
      <vt:variant>
        <vt:i4>0</vt:i4>
      </vt:variant>
      <vt:variant>
        <vt:i4>5</vt:i4>
      </vt:variant>
      <vt:variant>
        <vt:lpwstr/>
      </vt:variant>
      <vt:variant>
        <vt:lpwstr>_Toc206439519</vt:lpwstr>
      </vt:variant>
      <vt:variant>
        <vt:i4>1769522</vt:i4>
      </vt:variant>
      <vt:variant>
        <vt:i4>371</vt:i4>
      </vt:variant>
      <vt:variant>
        <vt:i4>0</vt:i4>
      </vt:variant>
      <vt:variant>
        <vt:i4>5</vt:i4>
      </vt:variant>
      <vt:variant>
        <vt:lpwstr/>
      </vt:variant>
      <vt:variant>
        <vt:lpwstr>_Toc206439518</vt:lpwstr>
      </vt:variant>
      <vt:variant>
        <vt:i4>1769522</vt:i4>
      </vt:variant>
      <vt:variant>
        <vt:i4>365</vt:i4>
      </vt:variant>
      <vt:variant>
        <vt:i4>0</vt:i4>
      </vt:variant>
      <vt:variant>
        <vt:i4>5</vt:i4>
      </vt:variant>
      <vt:variant>
        <vt:lpwstr/>
      </vt:variant>
      <vt:variant>
        <vt:lpwstr>_Toc206439517</vt:lpwstr>
      </vt:variant>
      <vt:variant>
        <vt:i4>1769522</vt:i4>
      </vt:variant>
      <vt:variant>
        <vt:i4>359</vt:i4>
      </vt:variant>
      <vt:variant>
        <vt:i4>0</vt:i4>
      </vt:variant>
      <vt:variant>
        <vt:i4>5</vt:i4>
      </vt:variant>
      <vt:variant>
        <vt:lpwstr/>
      </vt:variant>
      <vt:variant>
        <vt:lpwstr>_Toc206439516</vt:lpwstr>
      </vt:variant>
      <vt:variant>
        <vt:i4>1769522</vt:i4>
      </vt:variant>
      <vt:variant>
        <vt:i4>353</vt:i4>
      </vt:variant>
      <vt:variant>
        <vt:i4>0</vt:i4>
      </vt:variant>
      <vt:variant>
        <vt:i4>5</vt:i4>
      </vt:variant>
      <vt:variant>
        <vt:lpwstr/>
      </vt:variant>
      <vt:variant>
        <vt:lpwstr>_Toc206439515</vt:lpwstr>
      </vt:variant>
      <vt:variant>
        <vt:i4>1769522</vt:i4>
      </vt:variant>
      <vt:variant>
        <vt:i4>347</vt:i4>
      </vt:variant>
      <vt:variant>
        <vt:i4>0</vt:i4>
      </vt:variant>
      <vt:variant>
        <vt:i4>5</vt:i4>
      </vt:variant>
      <vt:variant>
        <vt:lpwstr/>
      </vt:variant>
      <vt:variant>
        <vt:lpwstr>_Toc206439514</vt:lpwstr>
      </vt:variant>
      <vt:variant>
        <vt:i4>1769522</vt:i4>
      </vt:variant>
      <vt:variant>
        <vt:i4>341</vt:i4>
      </vt:variant>
      <vt:variant>
        <vt:i4>0</vt:i4>
      </vt:variant>
      <vt:variant>
        <vt:i4>5</vt:i4>
      </vt:variant>
      <vt:variant>
        <vt:lpwstr/>
      </vt:variant>
      <vt:variant>
        <vt:lpwstr>_Toc206439513</vt:lpwstr>
      </vt:variant>
      <vt:variant>
        <vt:i4>1769522</vt:i4>
      </vt:variant>
      <vt:variant>
        <vt:i4>335</vt:i4>
      </vt:variant>
      <vt:variant>
        <vt:i4>0</vt:i4>
      </vt:variant>
      <vt:variant>
        <vt:i4>5</vt:i4>
      </vt:variant>
      <vt:variant>
        <vt:lpwstr/>
      </vt:variant>
      <vt:variant>
        <vt:lpwstr>_Toc206439512</vt:lpwstr>
      </vt:variant>
      <vt:variant>
        <vt:i4>1769522</vt:i4>
      </vt:variant>
      <vt:variant>
        <vt:i4>329</vt:i4>
      </vt:variant>
      <vt:variant>
        <vt:i4>0</vt:i4>
      </vt:variant>
      <vt:variant>
        <vt:i4>5</vt:i4>
      </vt:variant>
      <vt:variant>
        <vt:lpwstr/>
      </vt:variant>
      <vt:variant>
        <vt:lpwstr>_Toc206439511</vt:lpwstr>
      </vt:variant>
      <vt:variant>
        <vt:i4>1769522</vt:i4>
      </vt:variant>
      <vt:variant>
        <vt:i4>323</vt:i4>
      </vt:variant>
      <vt:variant>
        <vt:i4>0</vt:i4>
      </vt:variant>
      <vt:variant>
        <vt:i4>5</vt:i4>
      </vt:variant>
      <vt:variant>
        <vt:lpwstr/>
      </vt:variant>
      <vt:variant>
        <vt:lpwstr>_Toc206439510</vt:lpwstr>
      </vt:variant>
      <vt:variant>
        <vt:i4>1703986</vt:i4>
      </vt:variant>
      <vt:variant>
        <vt:i4>317</vt:i4>
      </vt:variant>
      <vt:variant>
        <vt:i4>0</vt:i4>
      </vt:variant>
      <vt:variant>
        <vt:i4>5</vt:i4>
      </vt:variant>
      <vt:variant>
        <vt:lpwstr/>
      </vt:variant>
      <vt:variant>
        <vt:lpwstr>_Toc206439509</vt:lpwstr>
      </vt:variant>
      <vt:variant>
        <vt:i4>1703986</vt:i4>
      </vt:variant>
      <vt:variant>
        <vt:i4>311</vt:i4>
      </vt:variant>
      <vt:variant>
        <vt:i4>0</vt:i4>
      </vt:variant>
      <vt:variant>
        <vt:i4>5</vt:i4>
      </vt:variant>
      <vt:variant>
        <vt:lpwstr/>
      </vt:variant>
      <vt:variant>
        <vt:lpwstr>_Toc206439508</vt:lpwstr>
      </vt:variant>
      <vt:variant>
        <vt:i4>1703986</vt:i4>
      </vt:variant>
      <vt:variant>
        <vt:i4>305</vt:i4>
      </vt:variant>
      <vt:variant>
        <vt:i4>0</vt:i4>
      </vt:variant>
      <vt:variant>
        <vt:i4>5</vt:i4>
      </vt:variant>
      <vt:variant>
        <vt:lpwstr/>
      </vt:variant>
      <vt:variant>
        <vt:lpwstr>_Toc206439507</vt:lpwstr>
      </vt:variant>
      <vt:variant>
        <vt:i4>1703986</vt:i4>
      </vt:variant>
      <vt:variant>
        <vt:i4>299</vt:i4>
      </vt:variant>
      <vt:variant>
        <vt:i4>0</vt:i4>
      </vt:variant>
      <vt:variant>
        <vt:i4>5</vt:i4>
      </vt:variant>
      <vt:variant>
        <vt:lpwstr/>
      </vt:variant>
      <vt:variant>
        <vt:lpwstr>_Toc206439506</vt:lpwstr>
      </vt:variant>
      <vt:variant>
        <vt:i4>1703986</vt:i4>
      </vt:variant>
      <vt:variant>
        <vt:i4>293</vt:i4>
      </vt:variant>
      <vt:variant>
        <vt:i4>0</vt:i4>
      </vt:variant>
      <vt:variant>
        <vt:i4>5</vt:i4>
      </vt:variant>
      <vt:variant>
        <vt:lpwstr/>
      </vt:variant>
      <vt:variant>
        <vt:lpwstr>_Toc206439505</vt:lpwstr>
      </vt:variant>
      <vt:variant>
        <vt:i4>1703986</vt:i4>
      </vt:variant>
      <vt:variant>
        <vt:i4>287</vt:i4>
      </vt:variant>
      <vt:variant>
        <vt:i4>0</vt:i4>
      </vt:variant>
      <vt:variant>
        <vt:i4>5</vt:i4>
      </vt:variant>
      <vt:variant>
        <vt:lpwstr/>
      </vt:variant>
      <vt:variant>
        <vt:lpwstr>_Toc206439504</vt:lpwstr>
      </vt:variant>
      <vt:variant>
        <vt:i4>1703986</vt:i4>
      </vt:variant>
      <vt:variant>
        <vt:i4>281</vt:i4>
      </vt:variant>
      <vt:variant>
        <vt:i4>0</vt:i4>
      </vt:variant>
      <vt:variant>
        <vt:i4>5</vt:i4>
      </vt:variant>
      <vt:variant>
        <vt:lpwstr/>
      </vt:variant>
      <vt:variant>
        <vt:lpwstr>_Toc206439503</vt:lpwstr>
      </vt:variant>
      <vt:variant>
        <vt:i4>1703986</vt:i4>
      </vt:variant>
      <vt:variant>
        <vt:i4>275</vt:i4>
      </vt:variant>
      <vt:variant>
        <vt:i4>0</vt:i4>
      </vt:variant>
      <vt:variant>
        <vt:i4>5</vt:i4>
      </vt:variant>
      <vt:variant>
        <vt:lpwstr/>
      </vt:variant>
      <vt:variant>
        <vt:lpwstr>_Toc206439502</vt:lpwstr>
      </vt:variant>
      <vt:variant>
        <vt:i4>1703986</vt:i4>
      </vt:variant>
      <vt:variant>
        <vt:i4>269</vt:i4>
      </vt:variant>
      <vt:variant>
        <vt:i4>0</vt:i4>
      </vt:variant>
      <vt:variant>
        <vt:i4>5</vt:i4>
      </vt:variant>
      <vt:variant>
        <vt:lpwstr/>
      </vt:variant>
      <vt:variant>
        <vt:lpwstr>_Toc206439501</vt:lpwstr>
      </vt:variant>
      <vt:variant>
        <vt:i4>1703986</vt:i4>
      </vt:variant>
      <vt:variant>
        <vt:i4>263</vt:i4>
      </vt:variant>
      <vt:variant>
        <vt:i4>0</vt:i4>
      </vt:variant>
      <vt:variant>
        <vt:i4>5</vt:i4>
      </vt:variant>
      <vt:variant>
        <vt:lpwstr/>
      </vt:variant>
      <vt:variant>
        <vt:lpwstr>_Toc206439500</vt:lpwstr>
      </vt:variant>
      <vt:variant>
        <vt:i4>1245235</vt:i4>
      </vt:variant>
      <vt:variant>
        <vt:i4>257</vt:i4>
      </vt:variant>
      <vt:variant>
        <vt:i4>0</vt:i4>
      </vt:variant>
      <vt:variant>
        <vt:i4>5</vt:i4>
      </vt:variant>
      <vt:variant>
        <vt:lpwstr/>
      </vt:variant>
      <vt:variant>
        <vt:lpwstr>_Toc206439499</vt:lpwstr>
      </vt:variant>
      <vt:variant>
        <vt:i4>1245235</vt:i4>
      </vt:variant>
      <vt:variant>
        <vt:i4>251</vt:i4>
      </vt:variant>
      <vt:variant>
        <vt:i4>0</vt:i4>
      </vt:variant>
      <vt:variant>
        <vt:i4>5</vt:i4>
      </vt:variant>
      <vt:variant>
        <vt:lpwstr/>
      </vt:variant>
      <vt:variant>
        <vt:lpwstr>_Toc206439498</vt:lpwstr>
      </vt:variant>
      <vt:variant>
        <vt:i4>1245236</vt:i4>
      </vt:variant>
      <vt:variant>
        <vt:i4>242</vt:i4>
      </vt:variant>
      <vt:variant>
        <vt:i4>0</vt:i4>
      </vt:variant>
      <vt:variant>
        <vt:i4>5</vt:i4>
      </vt:variant>
      <vt:variant>
        <vt:lpwstr/>
      </vt:variant>
      <vt:variant>
        <vt:lpwstr>_Toc206439392</vt:lpwstr>
      </vt:variant>
      <vt:variant>
        <vt:i4>1245236</vt:i4>
      </vt:variant>
      <vt:variant>
        <vt:i4>236</vt:i4>
      </vt:variant>
      <vt:variant>
        <vt:i4>0</vt:i4>
      </vt:variant>
      <vt:variant>
        <vt:i4>5</vt:i4>
      </vt:variant>
      <vt:variant>
        <vt:lpwstr/>
      </vt:variant>
      <vt:variant>
        <vt:lpwstr>_Toc206439391</vt:lpwstr>
      </vt:variant>
      <vt:variant>
        <vt:i4>1245236</vt:i4>
      </vt:variant>
      <vt:variant>
        <vt:i4>230</vt:i4>
      </vt:variant>
      <vt:variant>
        <vt:i4>0</vt:i4>
      </vt:variant>
      <vt:variant>
        <vt:i4>5</vt:i4>
      </vt:variant>
      <vt:variant>
        <vt:lpwstr/>
      </vt:variant>
      <vt:variant>
        <vt:lpwstr>_Toc206439390</vt:lpwstr>
      </vt:variant>
      <vt:variant>
        <vt:i4>1179700</vt:i4>
      </vt:variant>
      <vt:variant>
        <vt:i4>224</vt:i4>
      </vt:variant>
      <vt:variant>
        <vt:i4>0</vt:i4>
      </vt:variant>
      <vt:variant>
        <vt:i4>5</vt:i4>
      </vt:variant>
      <vt:variant>
        <vt:lpwstr/>
      </vt:variant>
      <vt:variant>
        <vt:lpwstr>_Toc206439389</vt:lpwstr>
      </vt:variant>
      <vt:variant>
        <vt:i4>1179700</vt:i4>
      </vt:variant>
      <vt:variant>
        <vt:i4>218</vt:i4>
      </vt:variant>
      <vt:variant>
        <vt:i4>0</vt:i4>
      </vt:variant>
      <vt:variant>
        <vt:i4>5</vt:i4>
      </vt:variant>
      <vt:variant>
        <vt:lpwstr/>
      </vt:variant>
      <vt:variant>
        <vt:lpwstr>_Toc206439388</vt:lpwstr>
      </vt:variant>
      <vt:variant>
        <vt:i4>1179700</vt:i4>
      </vt:variant>
      <vt:variant>
        <vt:i4>212</vt:i4>
      </vt:variant>
      <vt:variant>
        <vt:i4>0</vt:i4>
      </vt:variant>
      <vt:variant>
        <vt:i4>5</vt:i4>
      </vt:variant>
      <vt:variant>
        <vt:lpwstr/>
      </vt:variant>
      <vt:variant>
        <vt:lpwstr>_Toc206439387</vt:lpwstr>
      </vt:variant>
      <vt:variant>
        <vt:i4>1179700</vt:i4>
      </vt:variant>
      <vt:variant>
        <vt:i4>206</vt:i4>
      </vt:variant>
      <vt:variant>
        <vt:i4>0</vt:i4>
      </vt:variant>
      <vt:variant>
        <vt:i4>5</vt:i4>
      </vt:variant>
      <vt:variant>
        <vt:lpwstr/>
      </vt:variant>
      <vt:variant>
        <vt:lpwstr>_Toc206439386</vt:lpwstr>
      </vt:variant>
      <vt:variant>
        <vt:i4>1179700</vt:i4>
      </vt:variant>
      <vt:variant>
        <vt:i4>200</vt:i4>
      </vt:variant>
      <vt:variant>
        <vt:i4>0</vt:i4>
      </vt:variant>
      <vt:variant>
        <vt:i4>5</vt:i4>
      </vt:variant>
      <vt:variant>
        <vt:lpwstr/>
      </vt:variant>
      <vt:variant>
        <vt:lpwstr>_Toc206439385</vt:lpwstr>
      </vt:variant>
      <vt:variant>
        <vt:i4>1179700</vt:i4>
      </vt:variant>
      <vt:variant>
        <vt:i4>194</vt:i4>
      </vt:variant>
      <vt:variant>
        <vt:i4>0</vt:i4>
      </vt:variant>
      <vt:variant>
        <vt:i4>5</vt:i4>
      </vt:variant>
      <vt:variant>
        <vt:lpwstr/>
      </vt:variant>
      <vt:variant>
        <vt:lpwstr>_Toc206439384</vt:lpwstr>
      </vt:variant>
      <vt:variant>
        <vt:i4>1179700</vt:i4>
      </vt:variant>
      <vt:variant>
        <vt:i4>188</vt:i4>
      </vt:variant>
      <vt:variant>
        <vt:i4>0</vt:i4>
      </vt:variant>
      <vt:variant>
        <vt:i4>5</vt:i4>
      </vt:variant>
      <vt:variant>
        <vt:lpwstr/>
      </vt:variant>
      <vt:variant>
        <vt:lpwstr>_Toc206439383</vt:lpwstr>
      </vt:variant>
      <vt:variant>
        <vt:i4>1179700</vt:i4>
      </vt:variant>
      <vt:variant>
        <vt:i4>182</vt:i4>
      </vt:variant>
      <vt:variant>
        <vt:i4>0</vt:i4>
      </vt:variant>
      <vt:variant>
        <vt:i4>5</vt:i4>
      </vt:variant>
      <vt:variant>
        <vt:lpwstr/>
      </vt:variant>
      <vt:variant>
        <vt:lpwstr>_Toc206439382</vt:lpwstr>
      </vt:variant>
      <vt:variant>
        <vt:i4>1179700</vt:i4>
      </vt:variant>
      <vt:variant>
        <vt:i4>176</vt:i4>
      </vt:variant>
      <vt:variant>
        <vt:i4>0</vt:i4>
      </vt:variant>
      <vt:variant>
        <vt:i4>5</vt:i4>
      </vt:variant>
      <vt:variant>
        <vt:lpwstr/>
      </vt:variant>
      <vt:variant>
        <vt:lpwstr>_Toc206439381</vt:lpwstr>
      </vt:variant>
      <vt:variant>
        <vt:i4>1179700</vt:i4>
      </vt:variant>
      <vt:variant>
        <vt:i4>170</vt:i4>
      </vt:variant>
      <vt:variant>
        <vt:i4>0</vt:i4>
      </vt:variant>
      <vt:variant>
        <vt:i4>5</vt:i4>
      </vt:variant>
      <vt:variant>
        <vt:lpwstr/>
      </vt:variant>
      <vt:variant>
        <vt:lpwstr>_Toc206439380</vt:lpwstr>
      </vt:variant>
      <vt:variant>
        <vt:i4>1900596</vt:i4>
      </vt:variant>
      <vt:variant>
        <vt:i4>164</vt:i4>
      </vt:variant>
      <vt:variant>
        <vt:i4>0</vt:i4>
      </vt:variant>
      <vt:variant>
        <vt:i4>5</vt:i4>
      </vt:variant>
      <vt:variant>
        <vt:lpwstr/>
      </vt:variant>
      <vt:variant>
        <vt:lpwstr>_Toc206439379</vt:lpwstr>
      </vt:variant>
      <vt:variant>
        <vt:i4>1900596</vt:i4>
      </vt:variant>
      <vt:variant>
        <vt:i4>158</vt:i4>
      </vt:variant>
      <vt:variant>
        <vt:i4>0</vt:i4>
      </vt:variant>
      <vt:variant>
        <vt:i4>5</vt:i4>
      </vt:variant>
      <vt:variant>
        <vt:lpwstr/>
      </vt:variant>
      <vt:variant>
        <vt:lpwstr>_Toc206439378</vt:lpwstr>
      </vt:variant>
      <vt:variant>
        <vt:i4>1900596</vt:i4>
      </vt:variant>
      <vt:variant>
        <vt:i4>152</vt:i4>
      </vt:variant>
      <vt:variant>
        <vt:i4>0</vt:i4>
      </vt:variant>
      <vt:variant>
        <vt:i4>5</vt:i4>
      </vt:variant>
      <vt:variant>
        <vt:lpwstr/>
      </vt:variant>
      <vt:variant>
        <vt:lpwstr>_Toc206439377</vt:lpwstr>
      </vt:variant>
      <vt:variant>
        <vt:i4>1900596</vt:i4>
      </vt:variant>
      <vt:variant>
        <vt:i4>146</vt:i4>
      </vt:variant>
      <vt:variant>
        <vt:i4>0</vt:i4>
      </vt:variant>
      <vt:variant>
        <vt:i4>5</vt:i4>
      </vt:variant>
      <vt:variant>
        <vt:lpwstr/>
      </vt:variant>
      <vt:variant>
        <vt:lpwstr>_Toc206439376</vt:lpwstr>
      </vt:variant>
      <vt:variant>
        <vt:i4>1900596</vt:i4>
      </vt:variant>
      <vt:variant>
        <vt:i4>140</vt:i4>
      </vt:variant>
      <vt:variant>
        <vt:i4>0</vt:i4>
      </vt:variant>
      <vt:variant>
        <vt:i4>5</vt:i4>
      </vt:variant>
      <vt:variant>
        <vt:lpwstr/>
      </vt:variant>
      <vt:variant>
        <vt:lpwstr>_Toc206439375</vt:lpwstr>
      </vt:variant>
      <vt:variant>
        <vt:i4>1900596</vt:i4>
      </vt:variant>
      <vt:variant>
        <vt:i4>134</vt:i4>
      </vt:variant>
      <vt:variant>
        <vt:i4>0</vt:i4>
      </vt:variant>
      <vt:variant>
        <vt:i4>5</vt:i4>
      </vt:variant>
      <vt:variant>
        <vt:lpwstr/>
      </vt:variant>
      <vt:variant>
        <vt:lpwstr>_Toc206439374</vt:lpwstr>
      </vt:variant>
      <vt:variant>
        <vt:i4>1900596</vt:i4>
      </vt:variant>
      <vt:variant>
        <vt:i4>128</vt:i4>
      </vt:variant>
      <vt:variant>
        <vt:i4>0</vt:i4>
      </vt:variant>
      <vt:variant>
        <vt:i4>5</vt:i4>
      </vt:variant>
      <vt:variant>
        <vt:lpwstr/>
      </vt:variant>
      <vt:variant>
        <vt:lpwstr>_Toc206439373</vt:lpwstr>
      </vt:variant>
      <vt:variant>
        <vt:i4>1900596</vt:i4>
      </vt:variant>
      <vt:variant>
        <vt:i4>122</vt:i4>
      </vt:variant>
      <vt:variant>
        <vt:i4>0</vt:i4>
      </vt:variant>
      <vt:variant>
        <vt:i4>5</vt:i4>
      </vt:variant>
      <vt:variant>
        <vt:lpwstr/>
      </vt:variant>
      <vt:variant>
        <vt:lpwstr>_Toc206439372</vt:lpwstr>
      </vt:variant>
      <vt:variant>
        <vt:i4>1900596</vt:i4>
      </vt:variant>
      <vt:variant>
        <vt:i4>116</vt:i4>
      </vt:variant>
      <vt:variant>
        <vt:i4>0</vt:i4>
      </vt:variant>
      <vt:variant>
        <vt:i4>5</vt:i4>
      </vt:variant>
      <vt:variant>
        <vt:lpwstr/>
      </vt:variant>
      <vt:variant>
        <vt:lpwstr>_Toc206439371</vt:lpwstr>
      </vt:variant>
      <vt:variant>
        <vt:i4>1900596</vt:i4>
      </vt:variant>
      <vt:variant>
        <vt:i4>110</vt:i4>
      </vt:variant>
      <vt:variant>
        <vt:i4>0</vt:i4>
      </vt:variant>
      <vt:variant>
        <vt:i4>5</vt:i4>
      </vt:variant>
      <vt:variant>
        <vt:lpwstr/>
      </vt:variant>
      <vt:variant>
        <vt:lpwstr>_Toc206439370</vt:lpwstr>
      </vt:variant>
      <vt:variant>
        <vt:i4>1835060</vt:i4>
      </vt:variant>
      <vt:variant>
        <vt:i4>104</vt:i4>
      </vt:variant>
      <vt:variant>
        <vt:i4>0</vt:i4>
      </vt:variant>
      <vt:variant>
        <vt:i4>5</vt:i4>
      </vt:variant>
      <vt:variant>
        <vt:lpwstr/>
      </vt:variant>
      <vt:variant>
        <vt:lpwstr>_Toc206439369</vt:lpwstr>
      </vt:variant>
      <vt:variant>
        <vt:i4>1835060</vt:i4>
      </vt:variant>
      <vt:variant>
        <vt:i4>98</vt:i4>
      </vt:variant>
      <vt:variant>
        <vt:i4>0</vt:i4>
      </vt:variant>
      <vt:variant>
        <vt:i4>5</vt:i4>
      </vt:variant>
      <vt:variant>
        <vt:lpwstr/>
      </vt:variant>
      <vt:variant>
        <vt:lpwstr>_Toc206439368</vt:lpwstr>
      </vt:variant>
      <vt:variant>
        <vt:i4>1835060</vt:i4>
      </vt:variant>
      <vt:variant>
        <vt:i4>92</vt:i4>
      </vt:variant>
      <vt:variant>
        <vt:i4>0</vt:i4>
      </vt:variant>
      <vt:variant>
        <vt:i4>5</vt:i4>
      </vt:variant>
      <vt:variant>
        <vt:lpwstr/>
      </vt:variant>
      <vt:variant>
        <vt:lpwstr>_Toc206439367</vt:lpwstr>
      </vt:variant>
      <vt:variant>
        <vt:i4>1835060</vt:i4>
      </vt:variant>
      <vt:variant>
        <vt:i4>86</vt:i4>
      </vt:variant>
      <vt:variant>
        <vt:i4>0</vt:i4>
      </vt:variant>
      <vt:variant>
        <vt:i4>5</vt:i4>
      </vt:variant>
      <vt:variant>
        <vt:lpwstr/>
      </vt:variant>
      <vt:variant>
        <vt:lpwstr>_Toc206439366</vt:lpwstr>
      </vt:variant>
      <vt:variant>
        <vt:i4>1835060</vt:i4>
      </vt:variant>
      <vt:variant>
        <vt:i4>80</vt:i4>
      </vt:variant>
      <vt:variant>
        <vt:i4>0</vt:i4>
      </vt:variant>
      <vt:variant>
        <vt:i4>5</vt:i4>
      </vt:variant>
      <vt:variant>
        <vt:lpwstr/>
      </vt:variant>
      <vt:variant>
        <vt:lpwstr>_Toc206439365</vt:lpwstr>
      </vt:variant>
      <vt:variant>
        <vt:i4>1835060</vt:i4>
      </vt:variant>
      <vt:variant>
        <vt:i4>74</vt:i4>
      </vt:variant>
      <vt:variant>
        <vt:i4>0</vt:i4>
      </vt:variant>
      <vt:variant>
        <vt:i4>5</vt:i4>
      </vt:variant>
      <vt:variant>
        <vt:lpwstr/>
      </vt:variant>
      <vt:variant>
        <vt:lpwstr>_Toc206439364</vt:lpwstr>
      </vt:variant>
      <vt:variant>
        <vt:i4>1835060</vt:i4>
      </vt:variant>
      <vt:variant>
        <vt:i4>68</vt:i4>
      </vt:variant>
      <vt:variant>
        <vt:i4>0</vt:i4>
      </vt:variant>
      <vt:variant>
        <vt:i4>5</vt:i4>
      </vt:variant>
      <vt:variant>
        <vt:lpwstr/>
      </vt:variant>
      <vt:variant>
        <vt:lpwstr>_Toc206439363</vt:lpwstr>
      </vt:variant>
      <vt:variant>
        <vt:i4>1835060</vt:i4>
      </vt:variant>
      <vt:variant>
        <vt:i4>62</vt:i4>
      </vt:variant>
      <vt:variant>
        <vt:i4>0</vt:i4>
      </vt:variant>
      <vt:variant>
        <vt:i4>5</vt:i4>
      </vt:variant>
      <vt:variant>
        <vt:lpwstr/>
      </vt:variant>
      <vt:variant>
        <vt:lpwstr>_Toc206439362</vt:lpwstr>
      </vt:variant>
      <vt:variant>
        <vt:i4>1835060</vt:i4>
      </vt:variant>
      <vt:variant>
        <vt:i4>56</vt:i4>
      </vt:variant>
      <vt:variant>
        <vt:i4>0</vt:i4>
      </vt:variant>
      <vt:variant>
        <vt:i4>5</vt:i4>
      </vt:variant>
      <vt:variant>
        <vt:lpwstr/>
      </vt:variant>
      <vt:variant>
        <vt:lpwstr>_Toc206439361</vt:lpwstr>
      </vt:variant>
      <vt:variant>
        <vt:i4>1835060</vt:i4>
      </vt:variant>
      <vt:variant>
        <vt:i4>50</vt:i4>
      </vt:variant>
      <vt:variant>
        <vt:i4>0</vt:i4>
      </vt:variant>
      <vt:variant>
        <vt:i4>5</vt:i4>
      </vt:variant>
      <vt:variant>
        <vt:lpwstr/>
      </vt:variant>
      <vt:variant>
        <vt:lpwstr>_Toc206439360</vt:lpwstr>
      </vt:variant>
      <vt:variant>
        <vt:i4>2031668</vt:i4>
      </vt:variant>
      <vt:variant>
        <vt:i4>44</vt:i4>
      </vt:variant>
      <vt:variant>
        <vt:i4>0</vt:i4>
      </vt:variant>
      <vt:variant>
        <vt:i4>5</vt:i4>
      </vt:variant>
      <vt:variant>
        <vt:lpwstr/>
      </vt:variant>
      <vt:variant>
        <vt:lpwstr>_Toc206439359</vt:lpwstr>
      </vt:variant>
      <vt:variant>
        <vt:i4>2031668</vt:i4>
      </vt:variant>
      <vt:variant>
        <vt:i4>38</vt:i4>
      </vt:variant>
      <vt:variant>
        <vt:i4>0</vt:i4>
      </vt:variant>
      <vt:variant>
        <vt:i4>5</vt:i4>
      </vt:variant>
      <vt:variant>
        <vt:lpwstr/>
      </vt:variant>
      <vt:variant>
        <vt:lpwstr>_Toc206439358</vt:lpwstr>
      </vt:variant>
      <vt:variant>
        <vt:i4>2031668</vt:i4>
      </vt:variant>
      <vt:variant>
        <vt:i4>32</vt:i4>
      </vt:variant>
      <vt:variant>
        <vt:i4>0</vt:i4>
      </vt:variant>
      <vt:variant>
        <vt:i4>5</vt:i4>
      </vt:variant>
      <vt:variant>
        <vt:lpwstr/>
      </vt:variant>
      <vt:variant>
        <vt:lpwstr>_Toc206439357</vt:lpwstr>
      </vt:variant>
      <vt:variant>
        <vt:i4>2031668</vt:i4>
      </vt:variant>
      <vt:variant>
        <vt:i4>26</vt:i4>
      </vt:variant>
      <vt:variant>
        <vt:i4>0</vt:i4>
      </vt:variant>
      <vt:variant>
        <vt:i4>5</vt:i4>
      </vt:variant>
      <vt:variant>
        <vt:lpwstr/>
      </vt:variant>
      <vt:variant>
        <vt:lpwstr>_Toc206439356</vt:lpwstr>
      </vt:variant>
      <vt:variant>
        <vt:i4>2031668</vt:i4>
      </vt:variant>
      <vt:variant>
        <vt:i4>20</vt:i4>
      </vt:variant>
      <vt:variant>
        <vt:i4>0</vt:i4>
      </vt:variant>
      <vt:variant>
        <vt:i4>5</vt:i4>
      </vt:variant>
      <vt:variant>
        <vt:lpwstr/>
      </vt:variant>
      <vt:variant>
        <vt:lpwstr>_Toc206439355</vt:lpwstr>
      </vt:variant>
      <vt:variant>
        <vt:i4>2031668</vt:i4>
      </vt:variant>
      <vt:variant>
        <vt:i4>14</vt:i4>
      </vt:variant>
      <vt:variant>
        <vt:i4>0</vt:i4>
      </vt:variant>
      <vt:variant>
        <vt:i4>5</vt:i4>
      </vt:variant>
      <vt:variant>
        <vt:lpwstr/>
      </vt:variant>
      <vt:variant>
        <vt:lpwstr>_Toc206439354</vt:lpwstr>
      </vt:variant>
      <vt:variant>
        <vt:i4>2031668</vt:i4>
      </vt:variant>
      <vt:variant>
        <vt:i4>8</vt:i4>
      </vt:variant>
      <vt:variant>
        <vt:i4>0</vt:i4>
      </vt:variant>
      <vt:variant>
        <vt:i4>5</vt:i4>
      </vt:variant>
      <vt:variant>
        <vt:lpwstr/>
      </vt:variant>
      <vt:variant>
        <vt:lpwstr>_Toc206439353</vt:lpwstr>
      </vt:variant>
      <vt:variant>
        <vt:i4>2031668</vt:i4>
      </vt:variant>
      <vt:variant>
        <vt:i4>2</vt:i4>
      </vt:variant>
      <vt:variant>
        <vt:i4>0</vt:i4>
      </vt:variant>
      <vt:variant>
        <vt:i4>5</vt:i4>
      </vt:variant>
      <vt:variant>
        <vt:lpwstr/>
      </vt:variant>
      <vt:variant>
        <vt:lpwstr>_Toc206439352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 Computing and Informatics Final Year Dissertation Template</dc:title>
  <dc:subject/>
  <dc:creator>Nan,Jiang;Deniz Cetinkaya</dc:creator>
  <cp:keywords/>
  <cp:lastModifiedBy>Kevin Ocansey (s5631590)</cp:lastModifiedBy>
  <cp:revision>6</cp:revision>
  <dcterms:created xsi:type="dcterms:W3CDTF">2025-09-10T05:10:00Z</dcterms:created>
  <dcterms:modified xsi:type="dcterms:W3CDTF">2025-09-12T08:54:00Z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0x010100821C20DDBD07D141B1B7497C17BBED70</vt:lpwstr>
  </property>
</Properties>
</file>